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6601" w:rsidRDefault="002F3BE4" w:rsidP="00FD7612">
      <w:pPr>
        <w:pStyle w:val="2"/>
      </w:pPr>
      <w:r>
        <w:rPr>
          <w:rFonts w:hint="eastAsia"/>
        </w:rPr>
        <w:t>实验</w:t>
      </w:r>
      <w:r>
        <w:rPr>
          <w:rFonts w:hint="eastAsia"/>
        </w:rPr>
        <w:t xml:space="preserve">1  </w:t>
      </w:r>
      <w:r>
        <w:rPr>
          <w:rFonts w:hint="eastAsia"/>
        </w:rPr>
        <w:t>进入编程大门</w:t>
      </w:r>
    </w:p>
    <w:p w:rsidR="002F3BE4" w:rsidRDefault="002F3BE4"/>
    <w:p w:rsidR="002F3BE4" w:rsidRDefault="002F3BE4" w:rsidP="00FD7612">
      <w:pPr>
        <w:pStyle w:val="2"/>
      </w:pPr>
      <w:r>
        <w:rPr>
          <w:rFonts w:hint="eastAsia"/>
        </w:rPr>
        <w:t>实验</w:t>
      </w:r>
      <w:r>
        <w:rPr>
          <w:rFonts w:hint="eastAsia"/>
        </w:rPr>
        <w:t xml:space="preserve"> 2 </w:t>
      </w:r>
      <w:r>
        <w:rPr>
          <w:rFonts w:hint="eastAsia"/>
        </w:rPr>
        <w:t>认识</w:t>
      </w:r>
      <w:r>
        <w:rPr>
          <w:rFonts w:hint="eastAsia"/>
        </w:rPr>
        <w:t>Linux</w:t>
      </w:r>
    </w:p>
    <w:p w:rsidR="002F3BE4" w:rsidRDefault="002F3BE4" w:rsidP="00FD7612">
      <w:pPr>
        <w:pStyle w:val="3"/>
        <w:numPr>
          <w:ilvl w:val="0"/>
          <w:numId w:val="2"/>
        </w:numPr>
      </w:pPr>
      <w:r>
        <w:rPr>
          <w:rFonts w:hint="eastAsia"/>
        </w:rPr>
        <w:t>Linux</w:t>
      </w:r>
      <w:r>
        <w:rPr>
          <w:rFonts w:hint="eastAsia"/>
        </w:rPr>
        <w:t>简介</w:t>
      </w:r>
    </w:p>
    <w:p w:rsidR="00FD7612" w:rsidRPr="00FD7612" w:rsidRDefault="00FD7612" w:rsidP="00FD7612"/>
    <w:p w:rsidR="00FD7612" w:rsidRDefault="00FD7612" w:rsidP="00FD7612">
      <w:pPr>
        <w:pStyle w:val="3"/>
        <w:numPr>
          <w:ilvl w:val="0"/>
          <w:numId w:val="2"/>
        </w:numPr>
      </w:pPr>
      <w:r>
        <w:rPr>
          <w:rFonts w:hint="eastAsia"/>
        </w:rPr>
        <w:t>实验环境的使用</w:t>
      </w:r>
    </w:p>
    <w:p w:rsidR="005743DC" w:rsidRDefault="005743DC" w:rsidP="005743DC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根据课程的不同，实验楼提供了</w:t>
      </w:r>
      <w:r>
        <w:rPr>
          <w:rFonts w:ascii="Segoe UI" w:hAnsi="Segoe UI" w:cs="Segoe UI"/>
          <w:color w:val="24292E"/>
        </w:rPr>
        <w:t xml:space="preserve"> 4 </w:t>
      </w:r>
      <w:r>
        <w:rPr>
          <w:rFonts w:ascii="Segoe UI" w:hAnsi="Segoe UI" w:cs="Segoe UI"/>
          <w:color w:val="24292E"/>
        </w:rPr>
        <w:t>种实验环境，分别为：桌面环境、终端环境、</w:t>
      </w:r>
      <w:r>
        <w:rPr>
          <w:rFonts w:ascii="Segoe UI" w:hAnsi="Segoe UI" w:cs="Segoe UI"/>
          <w:color w:val="24292E"/>
        </w:rPr>
        <w:t>Jupyter Notebook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/>
          <w:color w:val="24292E"/>
        </w:rPr>
        <w:t>Web IDE</w:t>
      </w:r>
      <w:r>
        <w:rPr>
          <w:rFonts w:ascii="Segoe UI" w:hAnsi="Segoe UI" w:cs="Segoe UI"/>
          <w:color w:val="24292E"/>
        </w:rPr>
        <w:t>。</w:t>
      </w:r>
      <w:r>
        <w:rPr>
          <w:rStyle w:val="a5"/>
          <w:rFonts w:ascii="Segoe UI" w:hAnsi="Segoe UI" w:cs="Segoe UI"/>
          <w:color w:val="24292E"/>
        </w:rPr>
        <w:t>而本课程和实验楼的大部分课程，使用的都是你眼前的</w:t>
      </w:r>
      <w:r>
        <w:rPr>
          <w:rStyle w:val="a5"/>
          <w:rFonts w:ascii="Segoe UI" w:hAnsi="Segoe UI" w:cs="Segoe UI"/>
          <w:color w:val="24292E"/>
        </w:rPr>
        <w:t xml:space="preserve"> Linux </w:t>
      </w:r>
      <w:r>
        <w:rPr>
          <w:rStyle w:val="a5"/>
          <w:rFonts w:ascii="Segoe UI" w:hAnsi="Segoe UI" w:cs="Segoe UI"/>
          <w:color w:val="24292E"/>
        </w:rPr>
        <w:t>桌面环境。</w:t>
      </w:r>
    </w:p>
    <w:p w:rsidR="005743DC" w:rsidRDefault="005743DC" w:rsidP="005743DC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实验桌面上的程序包括下面几类：</w:t>
      </w:r>
    </w:p>
    <w:p w:rsidR="005743DC" w:rsidRDefault="005743DC" w:rsidP="005743DC">
      <w:pPr>
        <w:pStyle w:val="a4"/>
        <w:numPr>
          <w:ilvl w:val="0"/>
          <w:numId w:val="3"/>
        </w:numPr>
        <w:shd w:val="clear" w:color="auto" w:fill="F9F9F9"/>
        <w:spacing w:before="24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 xml:space="preserve">Xfce </w:t>
      </w:r>
      <w:r>
        <w:rPr>
          <w:rStyle w:val="a5"/>
          <w:rFonts w:ascii="Segoe UI" w:hAnsi="Segoe UI" w:cs="Segoe UI"/>
          <w:color w:val="24292E"/>
        </w:rPr>
        <w:t>终端</w:t>
      </w:r>
      <w:r>
        <w:rPr>
          <w:rFonts w:ascii="Segoe UI" w:hAnsi="Segoe UI" w:cs="Segoe UI"/>
          <w:color w:val="24292E"/>
        </w:rPr>
        <w:t>：</w:t>
      </w:r>
      <w:r>
        <w:rPr>
          <w:rStyle w:val="a5"/>
          <w:rFonts w:ascii="Segoe UI" w:hAnsi="Segoe UI" w:cs="Segoe UI"/>
          <w:color w:val="24292E"/>
        </w:rPr>
        <w:t xml:space="preserve">Linux </w:t>
      </w:r>
      <w:r>
        <w:rPr>
          <w:rStyle w:val="a5"/>
          <w:rFonts w:ascii="Segoe UI" w:hAnsi="Segoe UI" w:cs="Segoe UI"/>
          <w:color w:val="24292E"/>
        </w:rPr>
        <w:t>中控制电脑的窗口</w:t>
      </w:r>
      <w:r>
        <w:rPr>
          <w:rFonts w:ascii="Segoe UI" w:hAnsi="Segoe UI" w:cs="Segoe UI"/>
          <w:color w:val="24292E"/>
        </w:rPr>
        <w:t>，打开它你可以通过</w:t>
      </w:r>
      <w:r>
        <w:rPr>
          <w:rFonts w:ascii="Segoe UI" w:hAnsi="Segoe UI" w:cs="Segoe UI"/>
          <w:color w:val="24292E"/>
        </w:rPr>
        <w:t xml:space="preserve"> Linux </w:t>
      </w:r>
      <w:r>
        <w:rPr>
          <w:rFonts w:ascii="Segoe UI" w:hAnsi="Segoe UI" w:cs="Segoe UI"/>
          <w:color w:val="24292E"/>
        </w:rPr>
        <w:t>命令控制电脑的一切。</w:t>
      </w:r>
      <w:r>
        <w:rPr>
          <w:rFonts w:ascii="Segoe UI" w:hAnsi="Segoe UI" w:cs="Segoe UI"/>
          <w:color w:val="24292E"/>
        </w:rPr>
        <w:t xml:space="preserve">Linux </w:t>
      </w:r>
      <w:r>
        <w:rPr>
          <w:rFonts w:ascii="Segoe UI" w:hAnsi="Segoe UI" w:cs="Segoe UI"/>
          <w:color w:val="24292E"/>
        </w:rPr>
        <w:t>中很多操作都需要输入命令来进行，这一点与</w:t>
      </w:r>
      <w:r>
        <w:rPr>
          <w:rFonts w:ascii="Segoe UI" w:hAnsi="Segoe UI" w:cs="Segoe UI"/>
          <w:color w:val="24292E"/>
        </w:rPr>
        <w:t xml:space="preserve"> Windows </w:t>
      </w:r>
      <w:r>
        <w:rPr>
          <w:rFonts w:ascii="Segoe UI" w:hAnsi="Segoe UI" w:cs="Segoe UI"/>
          <w:color w:val="24292E"/>
        </w:rPr>
        <w:t>上依靠鼠标操作是不同的，这个输入命令的入口就叫</w:t>
      </w:r>
      <w:r>
        <w:rPr>
          <w:rStyle w:val="a5"/>
          <w:rFonts w:ascii="Segoe UI" w:hAnsi="Segoe UI" w:cs="Segoe UI"/>
          <w:color w:val="24292E"/>
        </w:rPr>
        <w:t>「终端」</w:t>
      </w:r>
      <w:r>
        <w:rPr>
          <w:rFonts w:ascii="Segoe UI" w:hAnsi="Segoe UI" w:cs="Segoe UI"/>
          <w:color w:val="24292E"/>
        </w:rPr>
        <w:t>。</w:t>
      </w:r>
    </w:p>
    <w:p w:rsidR="005743DC" w:rsidRDefault="005743DC" w:rsidP="005743DC">
      <w:pPr>
        <w:pStyle w:val="a4"/>
        <w:numPr>
          <w:ilvl w:val="0"/>
          <w:numId w:val="3"/>
        </w:numPr>
        <w:shd w:val="clear" w:color="auto" w:fill="F9F9F9"/>
        <w:spacing w:before="24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NetSurf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或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Firefox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浏览器：浏览器，可以用在需要前端界面的课程里。</w:t>
      </w:r>
    </w:p>
    <w:p w:rsidR="005743DC" w:rsidRDefault="005743DC" w:rsidP="005743DC">
      <w:pPr>
        <w:pStyle w:val="a4"/>
        <w:numPr>
          <w:ilvl w:val="0"/>
          <w:numId w:val="3"/>
        </w:numPr>
        <w:shd w:val="clear" w:color="auto" w:fill="F9F9F9"/>
        <w:spacing w:before="24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GVim</w:t>
      </w:r>
      <w:r>
        <w:rPr>
          <w:rFonts w:ascii="Segoe UI" w:hAnsi="Segoe UI" w:cs="Segoe UI"/>
          <w:color w:val="24292E"/>
        </w:rPr>
        <w:t>：一款好用的</w:t>
      </w:r>
      <w:r>
        <w:rPr>
          <w:rFonts w:ascii="Segoe UI" w:hAnsi="Segoe UI" w:cs="Segoe UI"/>
          <w:color w:val="24292E"/>
        </w:rPr>
        <w:t xml:space="preserve"> Vim </w:t>
      </w:r>
      <w:r>
        <w:rPr>
          <w:rFonts w:ascii="Segoe UI" w:hAnsi="Segoe UI" w:cs="Segoe UI"/>
          <w:color w:val="24292E"/>
        </w:rPr>
        <w:t>编辑器，具体用法可参考课程</w:t>
      </w:r>
      <w:r>
        <w:rPr>
          <w:rFonts w:ascii="Segoe UI" w:hAnsi="Segoe UI" w:cs="Segoe UI"/>
          <w:color w:val="24292E"/>
        </w:rPr>
        <w:t> </w:t>
      </w:r>
      <w:hyperlink r:id="rId6" w:tgtFrame="_blank" w:history="1">
        <w:r>
          <w:rPr>
            <w:rStyle w:val="a6"/>
            <w:rFonts w:ascii="Segoe UI" w:hAnsi="Segoe UI" w:cs="Segoe UI"/>
            <w:color w:val="0366D6"/>
          </w:rPr>
          <w:t>Vim</w:t>
        </w:r>
        <w:r>
          <w:rPr>
            <w:rStyle w:val="a6"/>
            <w:rFonts w:ascii="Segoe UI" w:hAnsi="Segoe UI" w:cs="Segoe UI"/>
            <w:color w:val="0366D6"/>
          </w:rPr>
          <w:t>编辑器</w:t>
        </w:r>
      </w:hyperlink>
      <w:r>
        <w:rPr>
          <w:rFonts w:ascii="Segoe UI" w:hAnsi="Segoe UI" w:cs="Segoe UI"/>
          <w:color w:val="24292E"/>
        </w:rPr>
        <w:t>。</w:t>
      </w:r>
    </w:p>
    <w:p w:rsidR="005743DC" w:rsidRDefault="005743DC" w:rsidP="005743DC">
      <w:pPr>
        <w:pStyle w:val="a4"/>
        <w:numPr>
          <w:ilvl w:val="0"/>
          <w:numId w:val="3"/>
        </w:numPr>
        <w:shd w:val="clear" w:color="auto" w:fill="F9F9F9"/>
        <w:spacing w:before="24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gedit</w:t>
      </w:r>
      <w:r>
        <w:rPr>
          <w:rFonts w:ascii="Segoe UI" w:hAnsi="Segoe UI" w:cs="Segoe UI"/>
          <w:color w:val="24292E"/>
        </w:rPr>
        <w:t>、</w:t>
      </w:r>
      <w:r>
        <w:rPr>
          <w:rStyle w:val="a5"/>
          <w:rFonts w:ascii="Segoe UI" w:hAnsi="Segoe UI" w:cs="Segoe UI"/>
          <w:color w:val="24292E"/>
        </w:rPr>
        <w:t>Sublime</w:t>
      </w:r>
      <w:r>
        <w:rPr>
          <w:rFonts w:ascii="Segoe UI" w:hAnsi="Segoe UI" w:cs="Segoe UI"/>
          <w:color w:val="24292E"/>
        </w:rPr>
        <w:t>：同样是代码编辑器，如果你对</w:t>
      </w:r>
      <w:r>
        <w:rPr>
          <w:rFonts w:ascii="Segoe UI" w:hAnsi="Segoe UI" w:cs="Segoe UI"/>
          <w:color w:val="24292E"/>
        </w:rPr>
        <w:t xml:space="preserve"> gvim </w:t>
      </w:r>
      <w:r>
        <w:rPr>
          <w:rFonts w:ascii="Segoe UI" w:hAnsi="Segoe UI" w:cs="Segoe UI"/>
          <w:color w:val="24292E"/>
        </w:rPr>
        <w:t>的使用不熟悉，可以用这两个作为代替。</w:t>
      </w:r>
    </w:p>
    <w:p w:rsidR="005743DC" w:rsidRDefault="005743DC" w:rsidP="005743DC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2962275" cy="4200525"/>
            <wp:effectExtent l="0" t="0" r="9525" b="9525"/>
            <wp:docPr id="2" name="图片 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3DC" w:rsidRDefault="005743DC" w:rsidP="005743DC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双击桌面上的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 xml:space="preserve">Xfce </w:t>
      </w:r>
      <w:r>
        <w:rPr>
          <w:rStyle w:val="HTML"/>
          <w:rFonts w:ascii="Consolas" w:hAnsi="Consolas"/>
          <w:color w:val="E83E8C"/>
          <w:sz w:val="21"/>
          <w:szCs w:val="21"/>
        </w:rPr>
        <w:t>终端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打开终端，依次点击菜单上的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编辑</w:t>
      </w:r>
      <w:r>
        <w:rPr>
          <w:rFonts w:ascii="Segoe UI" w:hAnsi="Segoe UI" w:cs="Segoe UI"/>
          <w:color w:val="24292E"/>
        </w:rPr>
        <w:t> - </w:t>
      </w:r>
      <w:r>
        <w:rPr>
          <w:rStyle w:val="HTML"/>
          <w:rFonts w:ascii="Consolas" w:hAnsi="Consolas"/>
          <w:color w:val="E83E8C"/>
          <w:sz w:val="21"/>
          <w:szCs w:val="21"/>
        </w:rPr>
        <w:t>首选项</w:t>
      </w:r>
      <w:r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可以修改终端的背景、字体、字号、光标样式等属性，右下角的输入法图标可以切换输入法：</w:t>
      </w:r>
    </w:p>
    <w:p w:rsidR="005743DC" w:rsidRDefault="005743DC" w:rsidP="005743DC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12458700" cy="9353550"/>
            <wp:effectExtent l="0" t="0" r="0" b="0"/>
            <wp:docPr id="1" name="图片 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0" cy="935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612" w:rsidRDefault="005743DC" w:rsidP="00FD7612">
      <w:pPr>
        <w:rPr>
          <w:rFonts w:ascii="Segoe UI" w:hAnsi="Segoe UI" w:cs="Segoe UI"/>
          <w:color w:val="24292E"/>
          <w:shd w:val="clear" w:color="auto" w:fill="F9F9F9"/>
        </w:rPr>
      </w:pPr>
      <w:r>
        <w:rPr>
          <w:rFonts w:ascii="Segoe UI" w:hAnsi="Segoe UI" w:cs="Segoe UI"/>
          <w:color w:val="24292E"/>
          <w:shd w:val="clear" w:color="auto" w:fill="F9F9F9"/>
        </w:rPr>
        <w:lastRenderedPageBreak/>
        <w:t xml:space="preserve">Linux </w:t>
      </w:r>
      <w:r>
        <w:rPr>
          <w:rFonts w:ascii="Segoe UI" w:hAnsi="Segoe UI" w:cs="Segoe UI"/>
          <w:color w:val="24292E"/>
          <w:shd w:val="clear" w:color="auto" w:fill="F9F9F9"/>
        </w:rPr>
        <w:t>的基本操作主要分为「目录操作」和「文件操作」两部分，在以后的学习中你会常常用到。</w:t>
      </w:r>
    </w:p>
    <w:p w:rsidR="005743DC" w:rsidRDefault="005743DC" w:rsidP="005743DC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提前的心理建设：</w:t>
      </w:r>
    </w:p>
    <w:p w:rsidR="005743DC" w:rsidRDefault="005743DC" w:rsidP="005743DC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对于从未接触过</w:t>
      </w:r>
      <w:r>
        <w:rPr>
          <w:rFonts w:ascii="Segoe UI" w:hAnsi="Segoe UI" w:cs="Segoe UI"/>
          <w:color w:val="24292E"/>
        </w:rPr>
        <w:t xml:space="preserve"> Linux </w:t>
      </w:r>
      <w:r>
        <w:rPr>
          <w:rFonts w:ascii="Segoe UI" w:hAnsi="Segoe UI" w:cs="Segoe UI"/>
          <w:color w:val="24292E"/>
        </w:rPr>
        <w:t>的同学来说，下面介绍的命令有些多，记不住会很烦躁，在这里要提前告诉大家：</w:t>
      </w:r>
    </w:p>
    <w:p w:rsidR="005743DC" w:rsidRDefault="005743DC" w:rsidP="005743DC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不用硬记！</w:t>
      </w:r>
    </w:p>
    <w:p w:rsidR="005743DC" w:rsidRDefault="005743DC" w:rsidP="005743DC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不用硬记！</w:t>
      </w:r>
    </w:p>
    <w:p w:rsidR="005743DC" w:rsidRDefault="005743DC" w:rsidP="005743DC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不用硬记！</w:t>
      </w:r>
    </w:p>
    <w:p w:rsidR="005743DC" w:rsidRDefault="005743DC" w:rsidP="005743DC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学习</w:t>
      </w:r>
      <w:r>
        <w:rPr>
          <w:rFonts w:ascii="Segoe UI" w:hAnsi="Segoe UI" w:cs="Segoe UI"/>
          <w:color w:val="24292E"/>
        </w:rPr>
        <w:t xml:space="preserve"> Linux </w:t>
      </w:r>
      <w:r>
        <w:rPr>
          <w:rFonts w:ascii="Segoe UI" w:hAnsi="Segoe UI" w:cs="Segoe UI"/>
          <w:color w:val="24292E"/>
        </w:rPr>
        <w:t>常用命令，有点像学习</w:t>
      </w:r>
      <w:r>
        <w:rPr>
          <w:rFonts w:ascii="Segoe UI" w:hAnsi="Segoe UI" w:cs="Segoe UI"/>
          <w:color w:val="24292E"/>
        </w:rPr>
        <w:t xml:space="preserve"> Windows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/>
          <w:color w:val="24292E"/>
        </w:rPr>
        <w:t xml:space="preserve">Mac </w:t>
      </w:r>
      <w:r>
        <w:rPr>
          <w:rFonts w:ascii="Segoe UI" w:hAnsi="Segoe UI" w:cs="Segoe UI"/>
          <w:color w:val="24292E"/>
        </w:rPr>
        <w:t>或者</w:t>
      </w:r>
      <w:r>
        <w:rPr>
          <w:rFonts w:ascii="Segoe UI" w:hAnsi="Segoe UI" w:cs="Segoe UI"/>
          <w:color w:val="24292E"/>
        </w:rPr>
        <w:t xml:space="preserve"> PS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/>
          <w:color w:val="24292E"/>
        </w:rPr>
        <w:t xml:space="preserve">Word </w:t>
      </w:r>
      <w:r>
        <w:rPr>
          <w:rFonts w:ascii="Segoe UI" w:hAnsi="Segoe UI" w:cs="Segoe UI"/>
          <w:color w:val="24292E"/>
        </w:rPr>
        <w:t>的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快捷键</w:t>
      </w:r>
      <w:r>
        <w:rPr>
          <w:rFonts w:ascii="Segoe UI" w:hAnsi="Segoe UI" w:cs="Segoe UI"/>
          <w:color w:val="24292E"/>
        </w:rPr>
        <w:t>，死记硬背是没有用的，在使用中多操作几次，自然就记住了。</w:t>
      </w:r>
    </w:p>
    <w:p w:rsidR="005743DC" w:rsidRDefault="005743DC" w:rsidP="005743DC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下面的这些操作，希望你都能在环境中跟着敲一遍，最后整理成一个</w:t>
      </w:r>
      <w:r>
        <w:rPr>
          <w:rStyle w:val="a5"/>
          <w:rFonts w:ascii="Segoe UI" w:hAnsi="Segoe UI" w:cs="Segoe UI"/>
          <w:color w:val="24292E"/>
        </w:rPr>
        <w:t xml:space="preserve"> </w:t>
      </w:r>
      <w:r>
        <w:rPr>
          <w:rStyle w:val="a5"/>
          <w:rFonts w:ascii="Segoe UI" w:hAnsi="Segoe UI" w:cs="Segoe UI"/>
          <w:color w:val="24292E"/>
        </w:rPr>
        <w:t>脑图</w:t>
      </w:r>
      <w:r>
        <w:rPr>
          <w:rStyle w:val="a5"/>
          <w:rFonts w:ascii="Segoe UI" w:hAnsi="Segoe UI" w:cs="Segoe UI"/>
          <w:color w:val="24292E"/>
        </w:rPr>
        <w:t xml:space="preserve"> </w:t>
      </w:r>
      <w:r>
        <w:rPr>
          <w:rStyle w:val="a5"/>
          <w:rFonts w:ascii="Segoe UI" w:hAnsi="Segoe UI" w:cs="Segoe UI"/>
          <w:color w:val="24292E"/>
        </w:rPr>
        <w:t>或</w:t>
      </w:r>
      <w:r>
        <w:rPr>
          <w:rStyle w:val="a5"/>
          <w:rFonts w:ascii="Segoe UI" w:hAnsi="Segoe UI" w:cs="Segoe UI"/>
          <w:color w:val="24292E"/>
        </w:rPr>
        <w:t xml:space="preserve"> </w:t>
      </w:r>
      <w:r>
        <w:rPr>
          <w:rStyle w:val="a5"/>
          <w:rFonts w:ascii="Segoe UI" w:hAnsi="Segoe UI" w:cs="Segoe UI"/>
          <w:color w:val="24292E"/>
        </w:rPr>
        <w:t>笔记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，以后忘了命令时随时翻阅。相信几次之后，你想忘都忘不掉了。</w:t>
      </w:r>
    </w:p>
    <w:p w:rsidR="005743DC" w:rsidRPr="00FD7612" w:rsidRDefault="005743DC" w:rsidP="00FD7612"/>
    <w:p w:rsidR="002F3BE4" w:rsidRDefault="002F3BE4" w:rsidP="00FD7612">
      <w:pPr>
        <w:pStyle w:val="3"/>
        <w:numPr>
          <w:ilvl w:val="0"/>
          <w:numId w:val="2"/>
        </w:numPr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>
        <w:rPr>
          <w:rFonts w:hint="eastAsia"/>
        </w:rPr>
        <w:t>终端</w:t>
      </w:r>
    </w:p>
    <w:p w:rsidR="00FD7612" w:rsidRDefault="007F4202" w:rsidP="007F4202">
      <w:pPr>
        <w:pStyle w:val="4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>
        <w:rPr>
          <w:rFonts w:hint="eastAsia"/>
        </w:rPr>
        <w:t>目录操作</w:t>
      </w:r>
    </w:p>
    <w:p w:rsidR="00ED5EA5" w:rsidRDefault="00ED5EA5" w:rsidP="00ED5EA5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首先我们来学习</w:t>
      </w:r>
      <w:r>
        <w:rPr>
          <w:rStyle w:val="a5"/>
          <w:rFonts w:ascii="Segoe UI" w:hAnsi="Segoe UI" w:cs="Segoe UI"/>
          <w:color w:val="24292E"/>
        </w:rPr>
        <w:t xml:space="preserve"> Linux </w:t>
      </w:r>
      <w:r>
        <w:rPr>
          <w:rStyle w:val="a5"/>
          <w:rFonts w:ascii="Segoe UI" w:hAnsi="Segoe UI" w:cs="Segoe UI"/>
          <w:color w:val="24292E"/>
        </w:rPr>
        <w:t>目录的常用操作命令。</w:t>
      </w:r>
    </w:p>
    <w:p w:rsidR="00ED5EA5" w:rsidRDefault="00ED5EA5" w:rsidP="00ED5EA5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Linux </w:t>
      </w:r>
      <w:r>
        <w:rPr>
          <w:rFonts w:ascii="Segoe UI" w:hAnsi="Segoe UI" w:cs="Segoe UI"/>
          <w:color w:val="24292E"/>
        </w:rPr>
        <w:t>的目录类似于</w:t>
      </w:r>
      <w:r>
        <w:rPr>
          <w:rFonts w:ascii="Segoe UI" w:hAnsi="Segoe UI" w:cs="Segoe UI"/>
          <w:color w:val="24292E"/>
        </w:rPr>
        <w:t xml:space="preserve"> Windows </w:t>
      </w:r>
      <w:r>
        <w:rPr>
          <w:rFonts w:ascii="Segoe UI" w:hAnsi="Segoe UI" w:cs="Segoe UI"/>
          <w:color w:val="24292E"/>
        </w:rPr>
        <w:t>系统中的文件夹。我们看一下刚刚打开的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终端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界面，它的第一行开头是：</w:t>
      </w:r>
    </w:p>
    <w:p w:rsidR="00ED5EA5" w:rsidRDefault="00ED5EA5" w:rsidP="00ED5EA5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ljs-symbol"/>
          <w:rFonts w:ascii="Consolas" w:hAnsi="Consolas"/>
          <w:color w:val="66D9EF"/>
          <w:shd w:val="clear" w:color="auto" w:fill="23241F"/>
        </w:rPr>
        <w:t>shiyanlou: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~/ $   </w:t>
      </w:r>
    </w:p>
    <w:p w:rsidR="00ED5EA5" w:rsidRDefault="00ED5EA5" w:rsidP="00ED5EA5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ED5EA5" w:rsidRDefault="00ED5EA5" w:rsidP="00ED5EA5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这就代表着你当前所处的目录位置：打开终端后，会默认从当前的用户目录开始操作，这就好比你打开</w:t>
      </w:r>
      <w:r>
        <w:rPr>
          <w:rFonts w:ascii="Segoe UI" w:hAnsi="Segoe UI" w:cs="Segoe UI"/>
          <w:color w:val="24292E"/>
        </w:rPr>
        <w:t>“</w:t>
      </w:r>
      <w:r>
        <w:rPr>
          <w:rFonts w:ascii="Segoe UI" w:hAnsi="Segoe UI" w:cs="Segoe UI"/>
          <w:color w:val="24292E"/>
        </w:rPr>
        <w:t>我的电脑</w:t>
      </w:r>
      <w:r>
        <w:rPr>
          <w:rFonts w:ascii="Segoe UI" w:hAnsi="Segoe UI" w:cs="Segoe UI"/>
          <w:color w:val="24292E"/>
        </w:rPr>
        <w:t>”</w:t>
      </w:r>
      <w:r>
        <w:rPr>
          <w:rFonts w:ascii="Segoe UI" w:hAnsi="Segoe UI" w:cs="Segoe UI"/>
          <w:color w:val="24292E"/>
        </w:rPr>
        <w:t>，会默认显示所有磁盘的目录。</w:t>
      </w:r>
    </w:p>
    <w:p w:rsidR="00ED5EA5" w:rsidRDefault="00ED5EA5" w:rsidP="00ED5EA5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1"/>
          <w:szCs w:val="21"/>
        </w:rPr>
        <w:lastRenderedPageBreak/>
        <w:t>shiyanlou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代表你当前的用户名，如果你的用户名叫</w:t>
      </w:r>
      <w:r>
        <w:rPr>
          <w:rFonts w:ascii="Segoe UI" w:hAnsi="Segoe UI" w:cs="Segoe UI"/>
          <w:color w:val="24292E"/>
        </w:rPr>
        <w:t xml:space="preserve"> tony</w:t>
      </w:r>
      <w:r>
        <w:rPr>
          <w:rFonts w:ascii="Segoe UI" w:hAnsi="Segoe UI" w:cs="Segoe UI"/>
          <w:color w:val="24292E"/>
        </w:rPr>
        <w:t>，就会显示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tony:~/ $</w:t>
      </w:r>
      <w:r>
        <w:rPr>
          <w:rFonts w:ascii="Segoe UI" w:hAnsi="Segoe UI" w:cs="Segoe UI"/>
          <w:color w:val="24292E"/>
        </w:rPr>
        <w:t>。后面的美元符号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$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是「命令提示符」，提示你：请在它后面输入命令。</w:t>
      </w:r>
    </w:p>
    <w:p w:rsidR="00ED5EA5" w:rsidRDefault="00ED5EA5" w:rsidP="00ED5EA5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查看目录中的内容：</w:t>
      </w:r>
      <w:r>
        <w:rPr>
          <w:rFonts w:ascii="Segoe UI" w:hAnsi="Segoe UI" w:cs="Segoe UI"/>
          <w:color w:val="24292E"/>
        </w:rPr>
        <w:t>ls</w:t>
      </w:r>
    </w:p>
    <w:p w:rsidR="00ED5EA5" w:rsidRDefault="00ED5EA5" w:rsidP="00ED5EA5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我们来输入第一个命令：在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$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后输入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ls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，可查看当前目录下的文件和目录。</w:t>
      </w:r>
    </w:p>
    <w:p w:rsidR="00ED5EA5" w:rsidRDefault="00ED5EA5" w:rsidP="00ED5EA5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3771900" cy="1104900"/>
            <wp:effectExtent l="0" t="0" r="0" b="0"/>
            <wp:docPr id="8" name="图片 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EA5" w:rsidRDefault="00ED5EA5" w:rsidP="00ED5EA5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可以看到当前目录下，有</w:t>
      </w:r>
      <w:r>
        <w:rPr>
          <w:rFonts w:ascii="Segoe UI" w:hAnsi="Segoe UI" w:cs="Segoe UI"/>
          <w:color w:val="24292E"/>
        </w:rPr>
        <w:t xml:space="preserve"> Code </w:t>
      </w:r>
      <w:r>
        <w:rPr>
          <w:rFonts w:ascii="Segoe UI" w:hAnsi="Segoe UI" w:cs="Segoe UI"/>
          <w:color w:val="24292E"/>
        </w:rPr>
        <w:t>和</w:t>
      </w:r>
      <w:r>
        <w:rPr>
          <w:rFonts w:ascii="Segoe UI" w:hAnsi="Segoe UI" w:cs="Segoe UI"/>
          <w:color w:val="24292E"/>
        </w:rPr>
        <w:t xml:space="preserve"> Desktop </w:t>
      </w:r>
      <w:r>
        <w:rPr>
          <w:rFonts w:ascii="Segoe UI" w:hAnsi="Segoe UI" w:cs="Segoe UI"/>
          <w:color w:val="24292E"/>
        </w:rPr>
        <w:t>两个目录。（蓝色字代表是目录，白色字代表是文件）</w:t>
      </w:r>
    </w:p>
    <w:p w:rsidR="00ED5EA5" w:rsidRDefault="00ED5EA5" w:rsidP="00ED5EA5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进入目录：</w:t>
      </w:r>
      <w:r>
        <w:rPr>
          <w:rFonts w:ascii="Segoe UI" w:hAnsi="Segoe UI" w:cs="Segoe UI"/>
          <w:color w:val="24292E"/>
        </w:rPr>
        <w:t>cd</w:t>
      </w:r>
    </w:p>
    <w:p w:rsidR="00ED5EA5" w:rsidRDefault="00ED5EA5" w:rsidP="00ED5EA5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 xml:space="preserve"> cd </w:t>
      </w:r>
      <w:r>
        <w:rPr>
          <w:rFonts w:ascii="Segoe UI" w:hAnsi="Segoe UI" w:cs="Segoe UI"/>
          <w:color w:val="24292E"/>
        </w:rPr>
        <w:t>命令可进入其他目录，如果想进入</w:t>
      </w:r>
      <w:r>
        <w:rPr>
          <w:rFonts w:ascii="Segoe UI" w:hAnsi="Segoe UI" w:cs="Segoe UI"/>
          <w:color w:val="24292E"/>
        </w:rPr>
        <w:t xml:space="preserve"> Code </w:t>
      </w:r>
      <w:r>
        <w:rPr>
          <w:rFonts w:ascii="Segoe UI" w:hAnsi="Segoe UI" w:cs="Segoe UI"/>
          <w:color w:val="24292E"/>
        </w:rPr>
        <w:t>目录，请输入：</w:t>
      </w:r>
    </w:p>
    <w:p w:rsidR="00ED5EA5" w:rsidRDefault="00ED5EA5" w:rsidP="00ED5EA5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ljs-symbol"/>
          <w:rFonts w:ascii="Consolas" w:hAnsi="Consolas"/>
          <w:color w:val="66D9EF"/>
          <w:shd w:val="clear" w:color="auto" w:fill="23241F"/>
        </w:rPr>
        <w:t>cd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meta"/>
          <w:rFonts w:ascii="Consolas" w:hAnsi="Consolas"/>
          <w:color w:val="75715E"/>
          <w:shd w:val="clear" w:color="auto" w:fill="23241F"/>
        </w:rPr>
        <w:t>Code</w:t>
      </w:r>
    </w:p>
    <w:p w:rsidR="00ED5EA5" w:rsidRDefault="00ED5EA5" w:rsidP="00ED5EA5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ED5EA5" w:rsidRDefault="00ED5EA5" w:rsidP="00ED5EA5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即可进入</w:t>
      </w:r>
      <w:r>
        <w:rPr>
          <w:rFonts w:ascii="Segoe UI" w:hAnsi="Segoe UI" w:cs="Segoe UI"/>
          <w:color w:val="24292E"/>
        </w:rPr>
        <w:t>Code</w:t>
      </w:r>
      <w:r>
        <w:rPr>
          <w:rFonts w:ascii="Segoe UI" w:hAnsi="Segoe UI" w:cs="Segoe UI"/>
          <w:color w:val="24292E"/>
        </w:rPr>
        <w:t>目录。</w:t>
      </w:r>
    </w:p>
    <w:p w:rsidR="00ED5EA5" w:rsidRDefault="00ED5EA5" w:rsidP="00ED5EA5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4000500" cy="1143000"/>
            <wp:effectExtent l="0" t="0" r="0" b="0"/>
            <wp:docPr id="7" name="图片 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032" w:rsidRDefault="00B80032" w:rsidP="00B8003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首先我们来学习</w:t>
      </w:r>
      <w:r>
        <w:rPr>
          <w:rStyle w:val="a5"/>
          <w:rFonts w:ascii="Segoe UI" w:hAnsi="Segoe UI" w:cs="Segoe UI"/>
          <w:color w:val="24292E"/>
        </w:rPr>
        <w:t xml:space="preserve"> Linux </w:t>
      </w:r>
      <w:r>
        <w:rPr>
          <w:rStyle w:val="a5"/>
          <w:rFonts w:ascii="Segoe UI" w:hAnsi="Segoe UI" w:cs="Segoe UI"/>
          <w:color w:val="24292E"/>
        </w:rPr>
        <w:t>目录的常用操作命令。</w:t>
      </w:r>
    </w:p>
    <w:p w:rsidR="00B80032" w:rsidRDefault="00B80032" w:rsidP="00B8003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 xml:space="preserve">Linux </w:t>
      </w:r>
      <w:r>
        <w:rPr>
          <w:rFonts w:ascii="Segoe UI" w:hAnsi="Segoe UI" w:cs="Segoe UI"/>
          <w:color w:val="24292E"/>
        </w:rPr>
        <w:t>的目录类似于</w:t>
      </w:r>
      <w:r>
        <w:rPr>
          <w:rFonts w:ascii="Segoe UI" w:hAnsi="Segoe UI" w:cs="Segoe UI"/>
          <w:color w:val="24292E"/>
        </w:rPr>
        <w:t xml:space="preserve"> Windows </w:t>
      </w:r>
      <w:r>
        <w:rPr>
          <w:rFonts w:ascii="Segoe UI" w:hAnsi="Segoe UI" w:cs="Segoe UI"/>
          <w:color w:val="24292E"/>
        </w:rPr>
        <w:t>系统中的文件夹。我们看一下刚刚打开的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终端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界面，它的第一行开头是：</w:t>
      </w:r>
    </w:p>
    <w:p w:rsidR="00B80032" w:rsidRDefault="00B80032" w:rsidP="00B8003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ljs-symbol"/>
          <w:rFonts w:ascii="Consolas" w:hAnsi="Consolas"/>
          <w:color w:val="66D9EF"/>
          <w:shd w:val="clear" w:color="auto" w:fill="23241F"/>
        </w:rPr>
        <w:t>shiyanlou: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~/ $   </w:t>
      </w:r>
    </w:p>
    <w:p w:rsidR="00B80032" w:rsidRDefault="00B80032" w:rsidP="00B8003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B80032" w:rsidRDefault="00B80032" w:rsidP="00B8003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这就代表着你当前所处的目录位置：打开终端后，会默认从当前的用户目录开始操作，这就好比你打开</w:t>
      </w:r>
      <w:r>
        <w:rPr>
          <w:rFonts w:ascii="Segoe UI" w:hAnsi="Segoe UI" w:cs="Segoe UI"/>
          <w:color w:val="24292E"/>
        </w:rPr>
        <w:t>“</w:t>
      </w:r>
      <w:r>
        <w:rPr>
          <w:rFonts w:ascii="Segoe UI" w:hAnsi="Segoe UI" w:cs="Segoe UI"/>
          <w:color w:val="24292E"/>
        </w:rPr>
        <w:t>我的电脑</w:t>
      </w:r>
      <w:r>
        <w:rPr>
          <w:rFonts w:ascii="Segoe UI" w:hAnsi="Segoe UI" w:cs="Segoe UI"/>
          <w:color w:val="24292E"/>
        </w:rPr>
        <w:t>”</w:t>
      </w:r>
      <w:r>
        <w:rPr>
          <w:rFonts w:ascii="Segoe UI" w:hAnsi="Segoe UI" w:cs="Segoe UI"/>
          <w:color w:val="24292E"/>
        </w:rPr>
        <w:t>，会默认显示所有磁盘的目录。</w:t>
      </w:r>
    </w:p>
    <w:p w:rsidR="00B80032" w:rsidRDefault="00B80032" w:rsidP="00B8003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1"/>
          <w:szCs w:val="21"/>
        </w:rPr>
        <w:t>shiyanlou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代表你当前的用户名，如果你的用户名叫</w:t>
      </w:r>
      <w:r>
        <w:rPr>
          <w:rFonts w:ascii="Segoe UI" w:hAnsi="Segoe UI" w:cs="Segoe UI"/>
          <w:color w:val="24292E"/>
        </w:rPr>
        <w:t xml:space="preserve"> tony</w:t>
      </w:r>
      <w:r>
        <w:rPr>
          <w:rFonts w:ascii="Segoe UI" w:hAnsi="Segoe UI" w:cs="Segoe UI"/>
          <w:color w:val="24292E"/>
        </w:rPr>
        <w:t>，就会显示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tony:~/ $</w:t>
      </w:r>
      <w:r>
        <w:rPr>
          <w:rFonts w:ascii="Segoe UI" w:hAnsi="Segoe UI" w:cs="Segoe UI"/>
          <w:color w:val="24292E"/>
        </w:rPr>
        <w:t>。后面的美元符号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$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是「命令提示符」，提示你：请在它后面输入命令。</w:t>
      </w:r>
    </w:p>
    <w:p w:rsidR="00E433E2" w:rsidRPr="00E433E2" w:rsidRDefault="00E433E2" w:rsidP="00E433E2">
      <w:pPr>
        <w:pStyle w:val="4"/>
      </w:pPr>
      <w:r w:rsidRPr="00E433E2">
        <w:rPr>
          <w:rFonts w:ascii="Segoe UI Symbol" w:hAnsi="Segoe UI Symbol" w:cs="Segoe UI Symbol"/>
        </w:rPr>
        <w:t>💡</w:t>
      </w:r>
      <w:r w:rsidRPr="00E433E2">
        <w:t xml:space="preserve"> </w:t>
      </w:r>
      <w:r w:rsidRPr="00E433E2">
        <w:t>快捷操作</w:t>
      </w:r>
    </w:p>
    <w:p w:rsidR="00E433E2" w:rsidRDefault="00E433E2" w:rsidP="00E433E2">
      <w:pPr>
        <w:pStyle w:val="5"/>
        <w:rPr>
          <w:rFonts w:ascii="Segoe UI" w:hAnsi="Segoe UI" w:cs="Segoe UI"/>
          <w:color w:val="24292E"/>
        </w:rPr>
      </w:pPr>
      <w:r w:rsidRPr="00E433E2">
        <w:t>常用快捷键：</w:t>
      </w:r>
    </w:p>
    <w:p w:rsidR="00E433E2" w:rsidRDefault="00E433E2" w:rsidP="00E433E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按按键盘的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上下键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试试？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可快速选择前面输过的命令。</w:t>
      </w:r>
    </w:p>
    <w:p w:rsidR="00E433E2" w:rsidRDefault="00E433E2" w:rsidP="00E433E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输入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cd ..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可以回到上一级目录，类似</w:t>
      </w:r>
      <w:r>
        <w:rPr>
          <w:rFonts w:ascii="Segoe UI" w:hAnsi="Segoe UI" w:cs="Segoe UI"/>
          <w:color w:val="24292E"/>
        </w:rPr>
        <w:t xml:space="preserve"> Windows </w:t>
      </w:r>
      <w:r>
        <w:rPr>
          <w:rFonts w:ascii="Segoe UI" w:hAnsi="Segoe UI" w:cs="Segoe UI"/>
          <w:color w:val="24292E"/>
        </w:rPr>
        <w:t>的「向上」。</w:t>
      </w:r>
    </w:p>
    <w:p w:rsidR="00E433E2" w:rsidRDefault="00E433E2" w:rsidP="00E433E2">
      <w:pPr>
        <w:pStyle w:val="5"/>
        <w:rPr>
          <w:color w:val="212529"/>
          <w:sz w:val="21"/>
          <w:szCs w:val="21"/>
        </w:rPr>
      </w:pPr>
      <w:r>
        <w:rPr>
          <w:rStyle w:val="hljs-title"/>
          <w:rFonts w:ascii="Consolas" w:hAnsi="Consolas"/>
          <w:color w:val="A6E22E"/>
          <w:shd w:val="clear" w:color="auto" w:fill="23241F"/>
        </w:rPr>
        <w:t>cd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..</w:t>
      </w:r>
    </w:p>
    <w:p w:rsidR="00E433E2" w:rsidRDefault="00E433E2" w:rsidP="00E433E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E433E2" w:rsidRDefault="00E433E2" w:rsidP="00E433E2">
      <w:pPr>
        <w:pStyle w:val="a4"/>
        <w:shd w:val="clear" w:color="auto" w:fill="F9F9F9"/>
        <w:spacing w:before="0" w:beforeAutospacing="0" w:after="240" w:afterAutospacing="0"/>
        <w:ind w:firstLine="422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1"/>
          <w:szCs w:val="21"/>
        </w:rPr>
        <w:t>cd -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表示回到上一次所在的目录，类似</w:t>
      </w:r>
      <w:r>
        <w:rPr>
          <w:rFonts w:ascii="Segoe UI" w:hAnsi="Segoe UI" w:cs="Segoe UI"/>
          <w:color w:val="24292E"/>
        </w:rPr>
        <w:t xml:space="preserve"> Windows </w:t>
      </w:r>
      <w:r>
        <w:rPr>
          <w:rFonts w:ascii="Segoe UI" w:hAnsi="Segoe UI" w:cs="Segoe UI"/>
          <w:color w:val="24292E"/>
        </w:rPr>
        <w:t>的「后退」。</w:t>
      </w:r>
    </w:p>
    <w:p w:rsidR="00E433E2" w:rsidRDefault="00E433E2" w:rsidP="00E433E2">
      <w:pPr>
        <w:pStyle w:val="5"/>
        <w:rPr>
          <w:color w:val="212529"/>
          <w:sz w:val="21"/>
          <w:szCs w:val="21"/>
        </w:rPr>
      </w:pPr>
      <w:r>
        <w:rPr>
          <w:rStyle w:val="hljs-builtin"/>
          <w:rFonts w:ascii="Consolas" w:hAnsi="Consolas"/>
          <w:color w:val="E6DB74"/>
          <w:shd w:val="clear" w:color="auto" w:fill="23241F"/>
        </w:rPr>
        <w:t>cd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-</w:t>
      </w:r>
    </w:p>
    <w:p w:rsidR="00E433E2" w:rsidRDefault="00E433E2" w:rsidP="00E433E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E433E2" w:rsidRDefault="00E433E2" w:rsidP="00E433E2">
      <w:pPr>
        <w:pStyle w:val="a4"/>
        <w:shd w:val="clear" w:color="auto" w:fill="F9F9F9"/>
        <w:spacing w:before="0" w:beforeAutospacing="0" w:after="240" w:afterAutospacing="0"/>
        <w:ind w:firstLine="422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1"/>
          <w:szCs w:val="21"/>
        </w:rPr>
        <w:t>cd ~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表示回到当前用户的主目录，类似</w:t>
      </w:r>
      <w:r>
        <w:rPr>
          <w:rFonts w:ascii="Segoe UI" w:hAnsi="Segoe UI" w:cs="Segoe UI"/>
          <w:color w:val="24292E"/>
        </w:rPr>
        <w:t xml:space="preserve"> Windows </w:t>
      </w:r>
      <w:r>
        <w:rPr>
          <w:rFonts w:ascii="Segoe UI" w:hAnsi="Segoe UI" w:cs="Segoe UI"/>
          <w:color w:val="24292E"/>
        </w:rPr>
        <w:t>的「回到桌面」。</w:t>
      </w:r>
    </w:p>
    <w:p w:rsidR="00E433E2" w:rsidRDefault="00E433E2" w:rsidP="00E433E2">
      <w:pPr>
        <w:pStyle w:val="5"/>
        <w:rPr>
          <w:color w:val="212529"/>
          <w:sz w:val="21"/>
          <w:szCs w:val="21"/>
        </w:rPr>
      </w:pPr>
      <w:r>
        <w:rPr>
          <w:rStyle w:val="hljs-builtin"/>
          <w:rFonts w:ascii="Consolas" w:hAnsi="Consolas"/>
          <w:color w:val="E6DB74"/>
          <w:shd w:val="clear" w:color="auto" w:fill="23241F"/>
        </w:rPr>
        <w:t>cd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~</w:t>
      </w:r>
    </w:p>
    <w:p w:rsidR="00E433E2" w:rsidRDefault="00E433E2" w:rsidP="00E433E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E433E2" w:rsidRDefault="00E433E2" w:rsidP="00E433E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4095750" cy="1714500"/>
            <wp:effectExtent l="0" t="0" r="0" b="0"/>
            <wp:docPr id="20" name="图片 2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3E2" w:rsidRDefault="00E433E2" w:rsidP="00E433E2">
      <w:pPr>
        <w:pStyle w:val="a4"/>
        <w:shd w:val="clear" w:color="auto" w:fill="F9F9F9"/>
        <w:spacing w:before="0" w:beforeAutospacing="0" w:after="240" w:afterAutospacing="0"/>
        <w:ind w:firstLine="422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1"/>
          <w:szCs w:val="21"/>
        </w:rPr>
        <w:t>cd /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表示进入根目录，它是一切目录的父目录</w:t>
      </w:r>
    </w:p>
    <w:p w:rsidR="00E433E2" w:rsidRDefault="00E433E2" w:rsidP="00E433E2">
      <w:pPr>
        <w:pStyle w:val="5"/>
        <w:rPr>
          <w:color w:val="212529"/>
          <w:sz w:val="21"/>
          <w:szCs w:val="21"/>
        </w:rPr>
      </w:pPr>
      <w:r>
        <w:rPr>
          <w:rStyle w:val="hljs-builtin"/>
          <w:rFonts w:ascii="Consolas" w:hAnsi="Consolas"/>
          <w:color w:val="E6DB74"/>
          <w:shd w:val="clear" w:color="auto" w:fill="23241F"/>
        </w:rPr>
        <w:t>cd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/</w:t>
      </w:r>
    </w:p>
    <w:p w:rsidR="00E433E2" w:rsidRDefault="00E433E2" w:rsidP="00E433E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7029450" cy="1609725"/>
            <wp:effectExtent l="0" t="0" r="0" b="9525"/>
            <wp:docPr id="19" name="图片 1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3E2" w:rsidRDefault="00E433E2" w:rsidP="00E433E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全试过一遍后，我们输入</w:t>
      </w:r>
      <w:r>
        <w:rPr>
          <w:rStyle w:val="HTML"/>
          <w:rFonts w:ascii="Consolas" w:hAnsi="Consolas"/>
          <w:color w:val="E83E8C"/>
          <w:sz w:val="21"/>
          <w:szCs w:val="21"/>
        </w:rPr>
        <w:t>cd ~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返回用户主目录，继续后面的学习。</w:t>
      </w:r>
    </w:p>
    <w:p w:rsidR="00E433E2" w:rsidRDefault="00E433E2" w:rsidP="00E433E2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 w:hint="eastAsia"/>
          <w:color w:val="24292E"/>
        </w:rPr>
      </w:pPr>
      <w:r>
        <w:rPr>
          <w:rStyle w:val="a5"/>
          <w:rFonts w:ascii="Segoe UI Symbol" w:hAnsi="Segoe UI Symbol" w:cs="Segoe UI Symbol"/>
          <w:color w:val="24292E"/>
        </w:rPr>
        <w:t>💡</w:t>
      </w:r>
      <w:r>
        <w:rPr>
          <w:rStyle w:val="a5"/>
          <w:rFonts w:ascii="Segoe UI" w:hAnsi="Segoe UI" w:cs="Segoe UI"/>
          <w:color w:val="24292E"/>
        </w:rPr>
        <w:t xml:space="preserve"> </w:t>
      </w:r>
      <w:r>
        <w:rPr>
          <w:rStyle w:val="a5"/>
          <w:rFonts w:ascii="Segoe UI" w:hAnsi="Segoe UI" w:cs="Segoe UI"/>
          <w:color w:val="24292E"/>
        </w:rPr>
        <w:t>注意：</w:t>
      </w:r>
      <w:r>
        <w:rPr>
          <w:rFonts w:ascii="Segoe UI" w:hAnsi="Segoe UI" w:cs="Segoe UI"/>
          <w:color w:val="24292E"/>
        </w:rPr>
        <w:t>上面的快捷操作，符号都必须是英文符号，否则会报错。</w:t>
      </w:r>
    </w:p>
    <w:p w:rsidR="003B0F01" w:rsidRDefault="003B0F01" w:rsidP="003B0F01">
      <w:pPr>
        <w:pStyle w:val="4"/>
      </w:pPr>
      <w:r w:rsidRPr="00E433E2">
        <w:rPr>
          <w:rFonts w:ascii="Segoe UI Symbol" w:hAnsi="Segoe UI Symbol" w:cs="Segoe UI Symbol"/>
        </w:rPr>
        <w:t>💡</w:t>
      </w:r>
      <w:r>
        <w:t>其他一些常用快捷键</w:t>
      </w:r>
    </w:p>
    <w:tbl>
      <w:tblPr>
        <w:tblW w:w="8710" w:type="dxa"/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3"/>
        <w:gridCol w:w="5927"/>
      </w:tblGrid>
      <w:tr w:rsidR="003B0F01" w:rsidTr="003B0F01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jc w:val="center"/>
              <w:rPr>
                <w:rFonts w:ascii="Segoe UI" w:eastAsia="宋体" w:hAnsi="Segoe UI" w:cs="Segoe UI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24292E"/>
              </w:rPr>
              <w:t>按键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jc w:val="center"/>
              <w:rPr>
                <w:rFonts w:ascii="Segoe UI" w:eastAsia="宋体" w:hAnsi="Segoe UI" w:cs="Segoe UI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24292E"/>
              </w:rPr>
              <w:t>作用</w:t>
            </w:r>
          </w:p>
        </w:tc>
      </w:tr>
      <w:tr w:rsidR="003B0F01" w:rsidTr="003B0F0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t>Ctrl+d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键盘输入结束或退出终端</w:t>
            </w:r>
          </w:p>
        </w:tc>
      </w:tr>
      <w:tr w:rsidR="003B0F01" w:rsidTr="003B0F0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t>Ctrl+s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暂停当前程序，暂停后按下任意键恢复运行</w:t>
            </w:r>
          </w:p>
        </w:tc>
      </w:tr>
      <w:tr w:rsidR="003B0F01" w:rsidTr="003B0F0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lastRenderedPageBreak/>
              <w:t>Ctrl+z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将当前程序放到后台运行，恢复到前台为命令</w:t>
            </w: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t>fg</w:t>
            </w:r>
          </w:p>
        </w:tc>
      </w:tr>
      <w:tr w:rsidR="003B0F01" w:rsidTr="003B0F0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t>Ctrl+a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将光标移至输入行头，相当于</w:t>
            </w: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t>Home</w:t>
            </w:r>
            <w:r>
              <w:rPr>
                <w:rFonts w:ascii="Segoe UI" w:hAnsi="Segoe UI" w:cs="Segoe UI"/>
                <w:color w:val="24292E"/>
              </w:rPr>
              <w:t>键</w:t>
            </w:r>
          </w:p>
        </w:tc>
      </w:tr>
      <w:tr w:rsidR="003B0F01" w:rsidTr="003B0F0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t>Ctrl+e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将光标移至输入行末，相当于</w:t>
            </w: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t>End</w:t>
            </w:r>
            <w:r>
              <w:rPr>
                <w:rFonts w:ascii="Segoe UI" w:hAnsi="Segoe UI" w:cs="Segoe UI"/>
                <w:color w:val="24292E"/>
              </w:rPr>
              <w:t>键</w:t>
            </w:r>
          </w:p>
        </w:tc>
      </w:tr>
      <w:tr w:rsidR="003B0F01" w:rsidTr="003B0F0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t>Ctrl+k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删除从光标所在位置到行末</w:t>
            </w:r>
          </w:p>
        </w:tc>
      </w:tr>
      <w:tr w:rsidR="003B0F01" w:rsidTr="003B0F0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t>Alt+Backspace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向前删除一个单词</w:t>
            </w:r>
          </w:p>
        </w:tc>
      </w:tr>
      <w:tr w:rsidR="003B0F01" w:rsidTr="003B0F0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t>Shift+PgUp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将终端显示向上滚动</w:t>
            </w:r>
          </w:p>
        </w:tc>
      </w:tr>
      <w:tr w:rsidR="003B0F01" w:rsidTr="003B0F0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Style w:val="HTML"/>
                <w:rFonts w:ascii="Consolas" w:hAnsi="Consolas"/>
                <w:color w:val="E83E8C"/>
                <w:sz w:val="27"/>
                <w:szCs w:val="27"/>
              </w:rPr>
              <w:t>Shift+PgDn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3B0F01" w:rsidRDefault="003B0F01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将终端显示向下滚动</w:t>
            </w:r>
          </w:p>
        </w:tc>
      </w:tr>
    </w:tbl>
    <w:p w:rsidR="003B0F01" w:rsidRDefault="003B0F01" w:rsidP="00E433E2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</w:p>
    <w:p w:rsidR="002F3BE4" w:rsidRDefault="002F3BE4" w:rsidP="00FD7612">
      <w:pPr>
        <w:pStyle w:val="3"/>
        <w:numPr>
          <w:ilvl w:val="0"/>
          <w:numId w:val="2"/>
        </w:numPr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>
        <w:rPr>
          <w:rFonts w:hint="eastAsia"/>
        </w:rPr>
        <w:t>目录结构</w:t>
      </w:r>
    </w:p>
    <w:p w:rsidR="007F4202" w:rsidRPr="00AF51BD" w:rsidRDefault="007F4202" w:rsidP="007F4202">
      <w:pPr>
        <w:pStyle w:val="4"/>
      </w:pPr>
      <w:r w:rsidRPr="00E433E2">
        <w:rPr>
          <w:rFonts w:ascii="Segoe UI Symbol" w:hAnsi="Segoe UI Symbol" w:cs="Segoe UI Symbol"/>
        </w:rPr>
        <w:t>💡</w:t>
      </w:r>
      <w:r w:rsidRPr="00E433E2">
        <w:t xml:space="preserve"> </w:t>
      </w:r>
      <w:r w:rsidRPr="00E433E2">
        <w:t>查看目录结构：</w:t>
      </w:r>
      <w:r w:rsidRPr="00E433E2">
        <w:t>tree</w:t>
      </w: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 xml:space="preserve"> tree </w:t>
      </w:r>
      <w:r>
        <w:rPr>
          <w:rFonts w:ascii="Segoe UI" w:hAnsi="Segoe UI" w:cs="Segoe UI"/>
          <w:color w:val="24292E"/>
        </w:rPr>
        <w:t>命令，可以列出一个文件夹下的所有子文件夹和文件（以树形结构来进行列出）。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ljs-builtin"/>
          <w:rFonts w:ascii="Consolas" w:hAnsi="Consolas"/>
          <w:color w:val="E6DB74"/>
          <w:shd w:val="clear" w:color="auto" w:fill="23241F"/>
        </w:rPr>
        <w:t>tree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283857EC" wp14:editId="1491C22B">
            <wp:extent cx="5448300" cy="3657600"/>
            <wp:effectExtent l="0" t="0" r="0" b="0"/>
            <wp:docPr id="24" name="图片 2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下图为</w:t>
      </w:r>
      <w:r>
        <w:rPr>
          <w:rFonts w:ascii="Segoe UI" w:hAnsi="Segoe UI" w:cs="Segoe UI"/>
          <w:color w:val="24292E"/>
        </w:rPr>
        <w:t xml:space="preserve"> Linux </w:t>
      </w:r>
      <w:r>
        <w:rPr>
          <w:rFonts w:ascii="Segoe UI" w:hAnsi="Segoe UI" w:cs="Segoe UI"/>
          <w:color w:val="24292E"/>
        </w:rPr>
        <w:t>操作系统目录结构的简介，最左边就是根目录：</w:t>
      </w: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36D29F66" wp14:editId="4939D33D">
            <wp:extent cx="11877675" cy="13220700"/>
            <wp:effectExtent l="0" t="0" r="9525" b="0"/>
            <wp:docPr id="23" name="图片 2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7675" cy="132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lastRenderedPageBreak/>
        <w:t>还记得怎么进入根目录吗？我们来点刺激的，输入：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ljs-builtin"/>
          <w:rFonts w:ascii="Consolas" w:hAnsi="Consolas"/>
          <w:color w:val="E6DB74"/>
          <w:shd w:val="clear" w:color="auto" w:fill="23241F"/>
        </w:rPr>
        <w:t>cd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/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再输入：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tree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执行指令后，终端会像走马灯一样，遍历出系统里的所有目录和文件，这时按下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ctrl + c</w:t>
      </w:r>
      <w:r>
        <w:rPr>
          <w:rFonts w:ascii="Segoe UI" w:hAnsi="Segoe UI" w:cs="Segoe UI"/>
          <w:color w:val="24292E"/>
        </w:rPr>
        <w:t>键即可停止。</w:t>
      </w:r>
    </w:p>
    <w:p w:rsidR="007F4202" w:rsidRPr="00AF51BD" w:rsidRDefault="007F4202" w:rsidP="007F4202">
      <w:pPr>
        <w:pStyle w:val="4"/>
        <w:rPr>
          <w:rFonts w:ascii="Segoe UI" w:eastAsia="宋体" w:hAnsi="Segoe UI" w:cs="Segoe UI"/>
          <w:color w:val="3A3A3A"/>
          <w:kern w:val="0"/>
          <w:sz w:val="30"/>
          <w:szCs w:val="30"/>
        </w:rPr>
      </w:pPr>
      <w:r w:rsidRPr="00AF51BD">
        <w:rPr>
          <w:rFonts w:ascii="Segoe UI Symbol" w:eastAsia="宋体" w:hAnsi="Segoe UI Symbol" w:cs="Segoe UI Symbol"/>
          <w:color w:val="3A3A3A"/>
          <w:kern w:val="0"/>
          <w:sz w:val="30"/>
          <w:szCs w:val="30"/>
        </w:rPr>
        <w:t>💡</w:t>
      </w:r>
      <w:r w:rsidRPr="00AF51BD">
        <w:rPr>
          <w:rFonts w:ascii="Segoe UI" w:eastAsia="宋体" w:hAnsi="Segoe UI" w:cs="Segoe UI"/>
          <w:color w:val="3A3A3A"/>
          <w:kern w:val="0"/>
          <w:sz w:val="30"/>
          <w:szCs w:val="30"/>
        </w:rPr>
        <w:t xml:space="preserve"> </w:t>
      </w:r>
      <w:r w:rsidRPr="00AF51BD">
        <w:rPr>
          <w:rFonts w:ascii="Segoe UI Symbol" w:hAnsi="Segoe UI Symbol" w:cs="Segoe UI Symbol"/>
        </w:rPr>
        <w:t>绝对路径</w:t>
      </w:r>
    </w:p>
    <w:p w:rsidR="007F4202" w:rsidRPr="00AF51BD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Linux 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进入目录的方式有</w:t>
      </w:r>
      <w:r w:rsidRPr="00AF51BD">
        <w:rPr>
          <w:rFonts w:ascii="Consolas" w:eastAsia="宋体" w:hAnsi="Consolas" w:cs="宋体"/>
          <w:color w:val="E83E8C"/>
          <w:kern w:val="0"/>
          <w:szCs w:val="21"/>
        </w:rPr>
        <w:t>绝对路径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AF51BD">
        <w:rPr>
          <w:rFonts w:ascii="Consolas" w:eastAsia="宋体" w:hAnsi="Consolas" w:cs="宋体"/>
          <w:color w:val="E83E8C"/>
          <w:kern w:val="0"/>
          <w:szCs w:val="21"/>
        </w:rPr>
        <w:t>相对路径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两种。</w:t>
      </w:r>
    </w:p>
    <w:p w:rsidR="007F4202" w:rsidRPr="00AF51BD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之前我们都是用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AF51BD">
        <w:rPr>
          <w:rFonts w:ascii="Consolas" w:eastAsia="宋体" w:hAnsi="Consolas" w:cs="宋体"/>
          <w:color w:val="E83E8C"/>
          <w:kern w:val="0"/>
          <w:szCs w:val="21"/>
        </w:rPr>
        <w:t>相对路径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进入目录的，这相当于你在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Windows 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系统下，在当前文件夹中点击下一个文件夹进入；</w:t>
      </w:r>
    </w:p>
    <w:p w:rsidR="007F4202" w:rsidRPr="00AF51BD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而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AF51BD">
        <w:rPr>
          <w:rFonts w:ascii="Consolas" w:eastAsia="宋体" w:hAnsi="Consolas" w:cs="宋体"/>
          <w:color w:val="E83E8C"/>
          <w:kern w:val="0"/>
          <w:szCs w:val="21"/>
        </w:rPr>
        <w:t>绝对路径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是一个以根目录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/ 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为起点的完整路径，如：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AF51BD">
        <w:rPr>
          <w:rFonts w:ascii="Consolas" w:eastAsia="宋体" w:hAnsi="Consolas" w:cs="宋体"/>
          <w:color w:val="E83E8C"/>
          <w:kern w:val="0"/>
          <w:szCs w:val="21"/>
        </w:rPr>
        <w:t>/home/shiyanlou/Code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，可以类比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Windows 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上的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AF51BD">
        <w:rPr>
          <w:rFonts w:ascii="Consolas" w:eastAsia="宋体" w:hAnsi="Consolas" w:cs="宋体"/>
          <w:color w:val="E83E8C"/>
          <w:kern w:val="0"/>
          <w:szCs w:val="21"/>
        </w:rPr>
        <w:t>C:\Users\</w:t>
      </w:r>
      <w:r w:rsidRPr="00AF51BD">
        <w:rPr>
          <w:rFonts w:ascii="Consolas" w:eastAsia="宋体" w:hAnsi="Consolas" w:cs="宋体"/>
          <w:color w:val="E83E8C"/>
          <w:kern w:val="0"/>
          <w:szCs w:val="21"/>
        </w:rPr>
        <w:t>电脑用户名</w:t>
      </w:r>
      <w:r w:rsidRPr="00AF51BD">
        <w:rPr>
          <w:rFonts w:ascii="Consolas" w:eastAsia="宋体" w:hAnsi="Consolas" w:cs="宋体"/>
          <w:color w:val="E83E8C"/>
          <w:kern w:val="0"/>
          <w:szCs w:val="21"/>
        </w:rPr>
        <w:t>\Desktop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:rsidR="007F4202" w:rsidRPr="00AF51BD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使用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pwd 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命令可以获取当前目录的绝对路径：</w:t>
      </w:r>
    </w:p>
    <w:p w:rsidR="007F4202" w:rsidRPr="00AF51BD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4A699411" wp14:editId="4F621FE6">
            <wp:extent cx="3810000" cy="628650"/>
            <wp:effectExtent l="0" t="0" r="0" b="0"/>
            <wp:docPr id="26" name="图片 2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202" w:rsidRPr="00AF51BD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有了绝对路径后，不管你当前在哪个目录下，都可以通过指令进入指定目录：</w:t>
      </w:r>
    </w:p>
    <w:p w:rsidR="007F4202" w:rsidRPr="00AF51BD" w:rsidRDefault="007F4202" w:rsidP="007F4202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  <w:r w:rsidRPr="00AF51BD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cd</w:t>
      </w:r>
      <w:r w:rsidRPr="00AF51BD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AF51BD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/home/shiyanlou/Code</w:t>
      </w:r>
    </w:p>
    <w:p w:rsidR="007F4202" w:rsidRPr="00AF51BD" w:rsidRDefault="007F4202" w:rsidP="007F4202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</w:p>
    <w:p w:rsidR="007F4202" w:rsidRPr="00AF51BD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026E9E97" wp14:editId="68C6A6C6">
            <wp:extent cx="6477000" cy="666750"/>
            <wp:effectExtent l="0" t="0" r="0" b="0"/>
            <wp:docPr id="25" name="图片 2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202" w:rsidRPr="00AF51BD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AF51BD">
        <w:rPr>
          <w:rFonts w:ascii="Segoe UI Symbol" w:eastAsia="宋体" w:hAnsi="Segoe UI Symbol" w:cs="Segoe UI Symbol"/>
          <w:color w:val="24292E"/>
          <w:kern w:val="0"/>
          <w:sz w:val="24"/>
          <w:szCs w:val="24"/>
        </w:rPr>
        <w:lastRenderedPageBreak/>
        <w:t>💡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AF51BD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提示：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如果忘记了目录名、文件名或命令，可使用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Tab 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键自动补全，还可避免输入错误；连续按两次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Tab </w:t>
      </w:r>
      <w:r w:rsidRPr="00AF51BD">
        <w:rPr>
          <w:rFonts w:ascii="Segoe UI" w:eastAsia="宋体" w:hAnsi="Segoe UI" w:cs="Segoe UI"/>
          <w:color w:val="24292E"/>
          <w:kern w:val="0"/>
          <w:sz w:val="24"/>
          <w:szCs w:val="24"/>
        </w:rPr>
        <w:t>可以显示全部候选结果。</w:t>
      </w:r>
    </w:p>
    <w:p w:rsidR="007F4202" w:rsidRPr="007F4202" w:rsidRDefault="007F4202" w:rsidP="007F4202">
      <w:pPr>
        <w:pStyle w:val="4"/>
      </w:pPr>
      <w:r w:rsidRPr="007F4202">
        <w:rPr>
          <w:rFonts w:ascii="Segoe UI Symbol" w:hAnsi="Segoe UI Symbol" w:cs="Segoe UI Symbol"/>
        </w:rPr>
        <w:t>💡</w:t>
      </w:r>
      <w:r w:rsidRPr="007F4202">
        <w:t xml:space="preserve"> </w:t>
      </w:r>
      <w:r w:rsidRPr="007F4202">
        <w:t>新建目录</w:t>
      </w:r>
      <w:r>
        <w:rPr>
          <w:rFonts w:hint="eastAsia"/>
        </w:rPr>
        <w:t>(mkdir)</w:t>
      </w:r>
    </w:p>
    <w:p w:rsidR="007F4202" w:rsidRPr="007F4202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使用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F4202">
        <w:rPr>
          <w:rFonts w:ascii="Consolas" w:eastAsia="宋体" w:hAnsi="Consolas" w:cs="宋体"/>
          <w:color w:val="E83E8C"/>
          <w:kern w:val="0"/>
          <w:szCs w:val="21"/>
        </w:rPr>
        <w:t>mkdir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命令可创建目录，</w:t>
      </w:r>
      <w:r w:rsidRPr="007F4202">
        <w:rPr>
          <w:rFonts w:ascii="Consolas" w:eastAsia="宋体" w:hAnsi="Consolas" w:cs="宋体"/>
          <w:color w:val="E83E8C"/>
          <w:kern w:val="0"/>
          <w:szCs w:val="21"/>
        </w:rPr>
        <w:t>mkdir mycode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的意思就是新建一个名为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F4202">
        <w:rPr>
          <w:rFonts w:ascii="Consolas" w:eastAsia="宋体" w:hAnsi="Consolas" w:cs="宋体"/>
          <w:color w:val="E83E8C"/>
          <w:kern w:val="0"/>
          <w:szCs w:val="21"/>
        </w:rPr>
        <w:t>mycode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的目录。</w:t>
      </w:r>
    </w:p>
    <w:p w:rsidR="007F4202" w:rsidRPr="007F4202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先输入</w:t>
      </w:r>
      <w:r w:rsidRPr="007F4202">
        <w:rPr>
          <w:rFonts w:ascii="Consolas" w:eastAsia="宋体" w:hAnsi="Consolas" w:cs="宋体"/>
          <w:color w:val="E83E8C"/>
          <w:kern w:val="0"/>
          <w:szCs w:val="21"/>
        </w:rPr>
        <w:t>cd ~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返回用户主目录，然后练习一下：</w:t>
      </w:r>
    </w:p>
    <w:p w:rsidR="007F4202" w:rsidRPr="007F4202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27F8E24F" wp14:editId="120EBC28">
            <wp:extent cx="3600450" cy="771525"/>
            <wp:effectExtent l="0" t="0" r="0" b="9525"/>
            <wp:docPr id="28" name="图片 2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202" w:rsidRPr="007F4202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还可以在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F4202">
        <w:rPr>
          <w:rFonts w:ascii="Consolas" w:eastAsia="宋体" w:hAnsi="Consolas" w:cs="宋体"/>
          <w:color w:val="E83E8C"/>
          <w:kern w:val="0"/>
          <w:szCs w:val="21"/>
        </w:rPr>
        <w:t>mkdir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后加入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F4202">
        <w:rPr>
          <w:rFonts w:ascii="Consolas" w:eastAsia="宋体" w:hAnsi="Consolas" w:cs="宋体"/>
          <w:color w:val="E83E8C"/>
          <w:kern w:val="0"/>
          <w:szCs w:val="21"/>
        </w:rPr>
        <w:t>-p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参数，一次性创建多级目录，如：</w:t>
      </w:r>
    </w:p>
    <w:p w:rsidR="007F4202" w:rsidRPr="007F4202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5A54FAA2" wp14:editId="09200A39">
            <wp:extent cx="9696450" cy="3581400"/>
            <wp:effectExtent l="0" t="0" r="0" b="0"/>
            <wp:docPr id="27" name="图片 2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202" w:rsidRPr="007F4202" w:rsidRDefault="007F4202" w:rsidP="007F4202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F4202">
        <w:rPr>
          <w:rFonts w:ascii="Segoe UI" w:eastAsia="宋体" w:hAnsi="Segoe UI" w:cs="Segoe UI"/>
          <w:color w:val="24292E"/>
          <w:kern w:val="0"/>
          <w:sz w:val="24"/>
          <w:szCs w:val="24"/>
        </w:rPr>
        <w:t>请按照上面的步骤，尝试一下创建多级目录的操作，然后点击「下一步」按钮～</w:t>
      </w:r>
    </w:p>
    <w:p w:rsidR="00FD7612" w:rsidRPr="00FD7612" w:rsidRDefault="00FD7612" w:rsidP="007F4202"/>
    <w:p w:rsidR="002F3BE4" w:rsidRDefault="002F3BE4" w:rsidP="00FD7612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L</w:t>
      </w:r>
      <w:r>
        <w:t>i</w:t>
      </w:r>
      <w:r>
        <w:rPr>
          <w:rFonts w:hint="eastAsia"/>
        </w:rPr>
        <w:t>nux</w:t>
      </w:r>
      <w:r>
        <w:rPr>
          <w:rFonts w:hint="eastAsia"/>
        </w:rPr>
        <w:t>文件的基本操作</w:t>
      </w:r>
    </w:p>
    <w:p w:rsidR="00FD7612" w:rsidRDefault="00FD7612" w:rsidP="00FD7612">
      <w:pPr>
        <w:pStyle w:val="a3"/>
        <w:ind w:left="360" w:firstLineChars="0" w:firstLine="0"/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下面是</w:t>
      </w:r>
      <w:r>
        <w:rPr>
          <w:rFonts w:ascii="Segoe UI" w:hAnsi="Segoe UI" w:cs="Segoe UI"/>
          <w:color w:val="24292E"/>
        </w:rPr>
        <w:t xml:space="preserve"> Linux </w:t>
      </w:r>
      <w:r>
        <w:rPr>
          <w:rFonts w:ascii="Segoe UI" w:hAnsi="Segoe UI" w:cs="Segoe UI"/>
          <w:color w:val="24292E"/>
        </w:rPr>
        <w:t>中对文件的常用操作，包含新建、复制、删除等。</w:t>
      </w:r>
    </w:p>
    <w:p w:rsidR="007F4202" w:rsidRDefault="007F4202" w:rsidP="007F4202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新建空白文件</w:t>
      </w:r>
      <w:r w:rsidR="000747A5">
        <w:rPr>
          <w:rFonts w:ascii="Segoe UI" w:hAnsi="Segoe UI" w:cs="Segoe UI" w:hint="eastAsia"/>
          <w:color w:val="24292E"/>
        </w:rPr>
        <w:t xml:space="preserve"> touch</w:t>
      </w: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touch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命令可以新建文件，比如我想在新建一个名为</w:t>
      </w:r>
      <w:r>
        <w:rPr>
          <w:rFonts w:ascii="Segoe UI" w:hAnsi="Segoe UI" w:cs="Segoe UI"/>
          <w:color w:val="24292E"/>
        </w:rPr>
        <w:t xml:space="preserve"> “hello” </w:t>
      </w:r>
      <w:r>
        <w:rPr>
          <w:rFonts w:ascii="Segoe UI" w:hAnsi="Segoe UI" w:cs="Segoe UI"/>
          <w:color w:val="24292E"/>
        </w:rPr>
        <w:t>的文件，可输入：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ljs-symbol"/>
          <w:rFonts w:ascii="Consolas" w:hAnsi="Consolas"/>
          <w:color w:val="66D9EF"/>
          <w:shd w:val="clear" w:color="auto" w:fill="23241F"/>
        </w:rPr>
        <w:t>shiyanlou: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~/ $ touch hello    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“hello” </w:t>
      </w:r>
      <w:r>
        <w:rPr>
          <w:rFonts w:ascii="Segoe UI" w:hAnsi="Segoe UI" w:cs="Segoe UI"/>
          <w:color w:val="24292E"/>
        </w:rPr>
        <w:t>文件就被创建出来了，用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ls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命令查看一下：</w:t>
      </w: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5010150" cy="1066800"/>
            <wp:effectExtent l="0" t="0" r="0" b="0"/>
            <wp:docPr id="30" name="图片 3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（该命令不会覆盖已有同名文件）</w:t>
      </w:r>
    </w:p>
    <w:p w:rsidR="007F4202" w:rsidRDefault="007F4202" w:rsidP="007F4202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复制</w:t>
      </w:r>
      <w:r w:rsidR="000747A5">
        <w:rPr>
          <w:rFonts w:ascii="Segoe UI" w:hAnsi="Segoe UI" w:cs="Segoe UI" w:hint="eastAsia"/>
          <w:color w:val="24292E"/>
        </w:rPr>
        <w:t xml:space="preserve"> cp </w:t>
      </w: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cp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命令（</w:t>
      </w:r>
      <w:r>
        <w:rPr>
          <w:rFonts w:ascii="Segoe UI" w:hAnsi="Segoe UI" w:cs="Segoe UI"/>
          <w:color w:val="24292E"/>
        </w:rPr>
        <w:t>Copy</w:t>
      </w:r>
      <w:r>
        <w:rPr>
          <w:rFonts w:ascii="Segoe UI" w:hAnsi="Segoe UI" w:cs="Segoe UI"/>
          <w:color w:val="24292E"/>
        </w:rPr>
        <w:t>）复制文件到指定目录下，比如要把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hello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文件复制到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one/two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这个目录下：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shiyanlou:~/ $ cp hello </w:t>
      </w:r>
      <w:r>
        <w:rPr>
          <w:rStyle w:val="hljs-literal"/>
          <w:rFonts w:ascii="Consolas" w:hAnsi="Consolas"/>
          <w:color w:val="AE81FF"/>
          <w:shd w:val="clear" w:color="auto" w:fill="23241F"/>
        </w:rPr>
        <w:t>one</w:t>
      </w:r>
      <w:r>
        <w:rPr>
          <w:rStyle w:val="HTML"/>
          <w:rFonts w:ascii="Consolas" w:hAnsi="Consolas"/>
          <w:color w:val="F8F8F2"/>
          <w:shd w:val="clear" w:color="auto" w:fill="23241F"/>
        </w:rPr>
        <w:t>/</w:t>
      </w:r>
      <w:r>
        <w:rPr>
          <w:rStyle w:val="hljs-literal"/>
          <w:rFonts w:ascii="Consolas" w:hAnsi="Consolas"/>
          <w:color w:val="AE81FF"/>
          <w:shd w:val="clear" w:color="auto" w:fill="23241F"/>
        </w:rPr>
        <w:t>two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/  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shiyanlou:~/ $ tree </w:t>
      </w:r>
      <w:r>
        <w:rPr>
          <w:rStyle w:val="hljs-literal"/>
          <w:rFonts w:ascii="Consolas" w:hAnsi="Consolas"/>
          <w:color w:val="AE81FF"/>
          <w:shd w:val="clear" w:color="auto" w:fill="23241F"/>
        </w:rPr>
        <w:t>one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literal"/>
          <w:rFonts w:ascii="Consolas" w:hAnsi="Consolas"/>
          <w:color w:val="AE81FF"/>
          <w:shd w:val="clear" w:color="auto" w:fill="23241F"/>
        </w:rPr>
        <w:t>one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└── </w:t>
      </w:r>
      <w:r>
        <w:rPr>
          <w:rStyle w:val="hljs-literal"/>
          <w:rFonts w:ascii="Consolas" w:hAnsi="Consolas"/>
          <w:color w:val="AE81FF"/>
          <w:shd w:val="clear" w:color="auto" w:fill="23241F"/>
        </w:rPr>
        <w:t>two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  ├── hello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  └── </w:t>
      </w:r>
      <w:r>
        <w:rPr>
          <w:rStyle w:val="hljs-literal"/>
          <w:rFonts w:ascii="Consolas" w:hAnsi="Consolas"/>
          <w:color w:val="AE81FF"/>
          <w:shd w:val="clear" w:color="auto" w:fill="23241F"/>
        </w:rPr>
        <w:t>three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number"/>
          <w:rFonts w:ascii="Consolas" w:hAnsi="Consolas"/>
          <w:color w:val="AE81FF"/>
          <w:shd w:val="clear" w:color="auto" w:fill="23241F"/>
        </w:rPr>
        <w:t>2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builtin"/>
          <w:rFonts w:ascii="Consolas" w:hAnsi="Consolas"/>
          <w:color w:val="E6DB74"/>
          <w:shd w:val="clear" w:color="auto" w:fill="23241F"/>
        </w:rPr>
        <w:t>directories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,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builtin"/>
          <w:rFonts w:ascii="Consolas" w:hAnsi="Consolas"/>
          <w:color w:val="E6DB74"/>
          <w:shd w:val="clear" w:color="auto" w:fill="23241F"/>
        </w:rPr>
        <w:t>file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shiyanlou:~/ $  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如果要复制目录，需要在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cp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后加上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-r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，然后接上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目录名</w:t>
      </w:r>
      <w:r>
        <w:rPr>
          <w:rStyle w:val="HTML"/>
          <w:rFonts w:ascii="Consolas" w:hAnsi="Consolas"/>
          <w:color w:val="E83E8C"/>
          <w:sz w:val="21"/>
          <w:szCs w:val="21"/>
        </w:rPr>
        <w:t xml:space="preserve"> </w:t>
      </w:r>
      <w:r>
        <w:rPr>
          <w:rStyle w:val="HTML"/>
          <w:rFonts w:ascii="Consolas" w:hAnsi="Consolas"/>
          <w:color w:val="E83E8C"/>
          <w:sz w:val="21"/>
          <w:szCs w:val="21"/>
        </w:rPr>
        <w:t>目标目录名</w:t>
      </w:r>
      <w:r>
        <w:rPr>
          <w:rFonts w:ascii="Segoe UI" w:hAnsi="Segoe UI" w:cs="Segoe UI"/>
          <w:color w:val="24292E"/>
        </w:rPr>
        <w:t>：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shiyanlou:~/ $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mkdir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test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shiyanlou:~/ $ cp -r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test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one</w:t>
      </w:r>
      <w:r>
        <w:rPr>
          <w:rStyle w:val="HTML"/>
          <w:rFonts w:ascii="Consolas" w:hAnsi="Consolas"/>
          <w:color w:val="F8F8F2"/>
          <w:shd w:val="clear" w:color="auto" w:fill="23241F"/>
        </w:rPr>
        <w:t>/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two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shiyanlou:~/ $ tree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one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one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└──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two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  ├── hello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  ├──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test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  └── three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3 directories, 1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file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上面的操作中，我们先新建了一个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test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目录，然后把它复制进了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one/two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这个目录中，再通过</w:t>
      </w:r>
      <w:r>
        <w:rPr>
          <w:rStyle w:val="HTML"/>
          <w:rFonts w:ascii="Consolas" w:hAnsi="Consolas"/>
          <w:color w:val="E83E8C"/>
          <w:sz w:val="21"/>
          <w:szCs w:val="21"/>
        </w:rPr>
        <w:t>tree one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直接查看</w:t>
      </w:r>
      <w:r>
        <w:rPr>
          <w:rFonts w:ascii="Segoe UI" w:hAnsi="Segoe UI" w:cs="Segoe UI"/>
          <w:color w:val="24292E"/>
        </w:rPr>
        <w:t xml:space="preserve"> one </w:t>
      </w:r>
      <w:r>
        <w:rPr>
          <w:rFonts w:ascii="Segoe UI" w:hAnsi="Segoe UI" w:cs="Segoe UI"/>
          <w:color w:val="24292E"/>
        </w:rPr>
        <w:t>的目录结构。</w:t>
      </w:r>
    </w:p>
    <w:p w:rsidR="007F4202" w:rsidRDefault="007F4202" w:rsidP="007F4202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删除</w:t>
      </w:r>
      <w:r w:rsidR="000747A5">
        <w:rPr>
          <w:rFonts w:ascii="Segoe UI" w:hAnsi="Segoe UI" w:cs="Segoe UI" w:hint="eastAsia"/>
          <w:color w:val="24292E"/>
        </w:rPr>
        <w:t xml:space="preserve"> rm  rmkir</w:t>
      </w: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rm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命令删除文件：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attr"/>
          <w:rFonts w:ascii="Consolas" w:hAnsi="Consolas"/>
          <w:color w:val="F92672"/>
          <w:shd w:val="clear" w:color="auto" w:fill="23241F"/>
        </w:rPr>
        <w:t>shiyanlou</w:t>
      </w:r>
      <w:r>
        <w:rPr>
          <w:rStyle w:val="HTML"/>
          <w:rFonts w:ascii="Consolas" w:hAnsi="Consolas"/>
          <w:color w:val="F8F8F2"/>
          <w:shd w:val="clear" w:color="auto" w:fill="23241F"/>
        </w:rPr>
        <w:t>: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~/ $ ls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attr"/>
          <w:rFonts w:ascii="Consolas" w:hAnsi="Consolas"/>
          <w:color w:val="F92672"/>
          <w:shd w:val="clear" w:color="auto" w:fill="23241F"/>
        </w:rPr>
        <w:t>Code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 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Desktop  hello  one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attr"/>
          <w:rFonts w:ascii="Consolas" w:hAnsi="Consolas"/>
          <w:color w:val="F92672"/>
          <w:shd w:val="clear" w:color="auto" w:fill="23241F"/>
        </w:rPr>
        <w:t>shiyanlou</w:t>
      </w:r>
      <w:r>
        <w:rPr>
          <w:rStyle w:val="HTML"/>
          <w:rFonts w:ascii="Consolas" w:hAnsi="Consolas"/>
          <w:color w:val="F8F8F2"/>
          <w:shd w:val="clear" w:color="auto" w:fill="23241F"/>
        </w:rPr>
        <w:t>: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~/ $ rm hello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attr"/>
          <w:rFonts w:ascii="Consolas" w:hAnsi="Consolas"/>
          <w:color w:val="F92672"/>
          <w:shd w:val="clear" w:color="auto" w:fill="23241F"/>
        </w:rPr>
        <w:t>shiyanlou</w:t>
      </w:r>
      <w:r>
        <w:rPr>
          <w:rStyle w:val="HTML"/>
          <w:rFonts w:ascii="Consolas" w:hAnsi="Consolas"/>
          <w:color w:val="F8F8F2"/>
          <w:shd w:val="clear" w:color="auto" w:fill="23241F"/>
        </w:rPr>
        <w:t>: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~/ $ ls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ljs-attr"/>
          <w:rFonts w:ascii="Consolas" w:hAnsi="Consolas"/>
          <w:color w:val="F92672"/>
          <w:shd w:val="clear" w:color="auto" w:fill="23241F"/>
        </w:rPr>
        <w:t>Code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 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Desktop  one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删除目录要加上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-r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选项，类似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cp -r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拷贝目录，会删除目录和目录下的所有内容：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shiyanlou:~/ $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mkdir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test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shiyanlou:~/ $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ls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Code  Desktop 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one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test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shiyanlou:~/ $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rm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-r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test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shiyanlou:~/ $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ls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Code  Desktop 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one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  <w:sz w:val="24"/>
          <w:szCs w:val="24"/>
        </w:rPr>
      </w:pPr>
      <w:r>
        <w:rPr>
          <w:rFonts w:ascii="Segoe UI Symbol" w:hAnsi="Segoe UI Symbol" w:cs="Segoe UI Symbol"/>
          <w:color w:val="24292E"/>
        </w:rPr>
        <w:lastRenderedPageBreak/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移动文件</w:t>
      </w:r>
      <w:r>
        <w:rPr>
          <w:rFonts w:ascii="Segoe UI" w:hAnsi="Segoe UI" w:cs="Segoe UI"/>
          <w:color w:val="24292E"/>
        </w:rPr>
        <w:t xml:space="preserve"> / </w:t>
      </w:r>
      <w:r>
        <w:rPr>
          <w:rFonts w:ascii="Segoe UI" w:hAnsi="Segoe UI" w:cs="Segoe UI"/>
          <w:color w:val="24292E"/>
        </w:rPr>
        <w:t>目录与重命名</w:t>
      </w: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mv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命令可以移动文件或目录。</w:t>
      </w: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首先，我们进入到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/home/shiyanlou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目录，使用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touch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创建空文件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test1</w:t>
      </w:r>
      <w:r>
        <w:rPr>
          <w:rFonts w:ascii="Segoe UI" w:hAnsi="Segoe UI" w:cs="Segoe UI"/>
          <w:color w:val="24292E"/>
        </w:rPr>
        <w:t>：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symbol"/>
          <w:rFonts w:ascii="Consolas" w:hAnsi="Consolas"/>
          <w:color w:val="66D9EF"/>
          <w:shd w:val="clear" w:color="auto" w:fill="23241F"/>
        </w:rPr>
        <w:t>shiyanlou:</w:t>
      </w:r>
      <w:r>
        <w:rPr>
          <w:rStyle w:val="HTML"/>
          <w:rFonts w:ascii="Consolas" w:hAnsi="Consolas"/>
          <w:color w:val="F8F8F2"/>
          <w:shd w:val="clear" w:color="auto" w:fill="23241F"/>
        </w:rPr>
        <w:t>~/ $ cd ~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ljs-symbol"/>
          <w:rFonts w:ascii="Consolas" w:hAnsi="Consolas"/>
          <w:color w:val="66D9EF"/>
          <w:shd w:val="clear" w:color="auto" w:fill="23241F"/>
        </w:rPr>
        <w:t>shiyanlou:</w:t>
      </w:r>
      <w:r>
        <w:rPr>
          <w:rStyle w:val="HTML"/>
          <w:rFonts w:ascii="Consolas" w:hAnsi="Consolas"/>
          <w:color w:val="F8F8F2"/>
          <w:shd w:val="clear" w:color="auto" w:fill="23241F"/>
        </w:rPr>
        <w:t>~/ $ touch test1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然后，我们创建一个新目录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dir1</w:t>
      </w:r>
      <w:r>
        <w:rPr>
          <w:rFonts w:ascii="Segoe UI" w:hAnsi="Segoe UI" w:cs="Segoe UI"/>
          <w:color w:val="24292E"/>
        </w:rPr>
        <w:t>，</w:t>
      </w:r>
      <w:r>
        <w:rPr>
          <w:rStyle w:val="HTML"/>
          <w:rFonts w:ascii="Consolas" w:hAnsi="Consolas"/>
          <w:color w:val="E83E8C"/>
          <w:sz w:val="21"/>
          <w:szCs w:val="21"/>
        </w:rPr>
        <w:t>ls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查看一下</w:t>
      </w:r>
    </w:p>
    <w:p w:rsidR="007F4202" w:rsidRDefault="007F4202" w:rsidP="007F4202">
      <w:pPr>
        <w:pStyle w:val="HTML0"/>
        <w:shd w:val="clear" w:color="auto" w:fill="F9F9F9"/>
        <w:rPr>
          <w:rStyle w:val="hljs-keyword"/>
          <w:rFonts w:ascii="Consolas" w:hAnsi="Consolas"/>
          <w:color w:val="F9267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 xml:space="preserve">shiyanlou:~/ 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$ mkdir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dir1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 xml:space="preserve">shiyanlou:~/ </w:t>
      </w:r>
      <w:r>
        <w:rPr>
          <w:rStyle w:val="HTML"/>
          <w:rFonts w:ascii="Consolas" w:hAnsi="Consolas"/>
          <w:color w:val="F8F8F2"/>
          <w:shd w:val="clear" w:color="auto" w:fill="23241F"/>
        </w:rPr>
        <w:t>$ ls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Code  Desktop 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 xml:space="preserve">dir1 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one  test1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mv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命令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将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test1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移动到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dir1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目录，代码如下：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ljs-symbol"/>
          <w:rFonts w:ascii="Consolas" w:hAnsi="Consolas"/>
          <w:color w:val="66D9EF"/>
          <w:shd w:val="clear" w:color="auto" w:fill="23241F"/>
        </w:rPr>
        <w:t>shiyanlou:</w:t>
      </w:r>
      <w:r>
        <w:rPr>
          <w:rStyle w:val="HTML"/>
          <w:rFonts w:ascii="Consolas" w:hAnsi="Consolas"/>
          <w:color w:val="F8F8F2"/>
          <w:shd w:val="clear" w:color="auto" w:fill="23241F"/>
        </w:rPr>
        <w:t>~/ $ mv test1 dir1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然后进入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dir1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目录查看一下</w:t>
      </w:r>
    </w:p>
    <w:p w:rsidR="007F4202" w:rsidRDefault="007F4202" w:rsidP="007F4202">
      <w:pPr>
        <w:pStyle w:val="HTML0"/>
        <w:shd w:val="clear" w:color="auto" w:fill="F9F9F9"/>
        <w:rPr>
          <w:rStyle w:val="hljs-keyword"/>
          <w:rFonts w:ascii="Consolas" w:hAnsi="Consolas"/>
          <w:color w:val="F9267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 xml:space="preserve">shiyanlou:~/ 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$ cd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dir1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 xml:space="preserve">shiyanlou:dir1/ </w:t>
      </w:r>
      <w:r>
        <w:rPr>
          <w:rStyle w:val="HTML"/>
          <w:rFonts w:ascii="Consolas" w:hAnsi="Consolas"/>
          <w:color w:val="F8F8F2"/>
          <w:shd w:val="clear" w:color="auto" w:fill="23241F"/>
        </w:rPr>
        <w:t>$ ls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test1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7F4202" w:rsidRDefault="007F4202" w:rsidP="007F4202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1"/>
          <w:szCs w:val="21"/>
        </w:rPr>
        <w:t>mv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命令还可以用来重命名，如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mv test1 test2</w:t>
      </w:r>
      <w:r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会把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test1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重命名为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test2</w:t>
      </w:r>
      <w:r>
        <w:rPr>
          <w:rFonts w:ascii="Segoe UI" w:hAnsi="Segoe UI" w:cs="Segoe UI"/>
          <w:color w:val="24292E"/>
        </w:rPr>
        <w:t>：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symbol"/>
          <w:rFonts w:ascii="Consolas" w:hAnsi="Consolas"/>
          <w:color w:val="66D9EF"/>
          <w:shd w:val="clear" w:color="auto" w:fill="23241F"/>
        </w:rPr>
        <w:t>shiyanlou:</w:t>
      </w:r>
      <w:r>
        <w:rPr>
          <w:rStyle w:val="HTML"/>
          <w:rFonts w:ascii="Consolas" w:hAnsi="Consolas"/>
          <w:color w:val="F8F8F2"/>
          <w:shd w:val="clear" w:color="auto" w:fill="23241F"/>
        </w:rPr>
        <w:t>dir1/ $ ls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test1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symbol"/>
          <w:rFonts w:ascii="Consolas" w:hAnsi="Consolas"/>
          <w:color w:val="66D9EF"/>
          <w:shd w:val="clear" w:color="auto" w:fill="23241F"/>
        </w:rPr>
        <w:t>shiyanlou:</w:t>
      </w:r>
      <w:r>
        <w:rPr>
          <w:rStyle w:val="HTML"/>
          <w:rFonts w:ascii="Consolas" w:hAnsi="Consolas"/>
          <w:color w:val="F8F8F2"/>
          <w:shd w:val="clear" w:color="auto" w:fill="23241F"/>
        </w:rPr>
        <w:t>dir1/ $ mv test1 test2</w:t>
      </w:r>
    </w:p>
    <w:p w:rsidR="007F4202" w:rsidRDefault="007F4202" w:rsidP="007F4202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symbol"/>
          <w:rFonts w:ascii="Consolas" w:hAnsi="Consolas"/>
          <w:color w:val="66D9EF"/>
          <w:shd w:val="clear" w:color="auto" w:fill="23241F"/>
        </w:rPr>
        <w:t>shiyanlou:</w:t>
      </w:r>
      <w:r>
        <w:rPr>
          <w:rStyle w:val="HTML"/>
          <w:rFonts w:ascii="Consolas" w:hAnsi="Consolas"/>
          <w:color w:val="F8F8F2"/>
          <w:shd w:val="clear" w:color="auto" w:fill="23241F"/>
        </w:rPr>
        <w:t>dir1/ $ ls</w:t>
      </w:r>
    </w:p>
    <w:p w:rsidR="007F4202" w:rsidRDefault="007F4202" w:rsidP="007F4202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test2</w:t>
      </w:r>
    </w:p>
    <w:p w:rsidR="007F4202" w:rsidRDefault="007F4202" w:rsidP="000747A5"/>
    <w:p w:rsidR="000747A5" w:rsidRPr="000747A5" w:rsidRDefault="000747A5" w:rsidP="0061705A">
      <w:pPr>
        <w:pStyle w:val="4"/>
      </w:pPr>
      <w:r w:rsidRPr="000747A5">
        <w:rPr>
          <w:rFonts w:ascii="Segoe UI Symbol" w:hAnsi="Segoe UI Symbol" w:cs="Segoe UI Symbol"/>
        </w:rPr>
        <w:t>💡</w:t>
      </w:r>
      <w:r w:rsidRPr="000747A5">
        <w:t xml:space="preserve"> </w:t>
      </w:r>
      <w:r w:rsidRPr="000747A5">
        <w:t>查看文件内容</w:t>
      </w:r>
    </w:p>
    <w:p w:rsidR="000747A5" w:rsidRPr="000747A5" w:rsidRDefault="000747A5" w:rsidP="000747A5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使用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0747A5">
        <w:rPr>
          <w:rFonts w:ascii="Consolas" w:eastAsia="宋体" w:hAnsi="Consolas" w:cs="宋体"/>
          <w:color w:val="E83E8C"/>
          <w:kern w:val="0"/>
          <w:szCs w:val="21"/>
        </w:rPr>
        <w:t>cat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命令，可以将文件中的内容打印到屏幕上，使用方法是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0747A5">
        <w:rPr>
          <w:rFonts w:ascii="Consolas" w:eastAsia="宋体" w:hAnsi="Consolas" w:cs="宋体"/>
          <w:color w:val="E83E8C"/>
          <w:kern w:val="0"/>
          <w:szCs w:val="21"/>
        </w:rPr>
        <w:t xml:space="preserve">cat </w:t>
      </w:r>
      <w:r w:rsidRPr="000747A5">
        <w:rPr>
          <w:rFonts w:ascii="Consolas" w:eastAsia="宋体" w:hAnsi="Consolas" w:cs="宋体"/>
          <w:color w:val="E83E8C"/>
          <w:kern w:val="0"/>
          <w:szCs w:val="21"/>
        </w:rPr>
        <w:t>文件路径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:rsidR="000747A5" w:rsidRPr="000747A5" w:rsidRDefault="000747A5" w:rsidP="000747A5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现在还没有文件，我们先从其他地方复制过来一个：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shiyanlou: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dir1/ $ </w:t>
      </w:r>
      <w:r w:rsidRPr="000747A5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cp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/etc/passwd passwd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shiyanlou: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dir1/ $ ls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passwd  test2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</w:p>
    <w:p w:rsidR="000747A5" w:rsidRPr="000747A5" w:rsidRDefault="000747A5" w:rsidP="000747A5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这样就把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0747A5">
        <w:rPr>
          <w:rFonts w:ascii="Consolas" w:eastAsia="宋体" w:hAnsi="Consolas" w:cs="宋体"/>
          <w:color w:val="E83E8C"/>
          <w:kern w:val="0"/>
          <w:szCs w:val="21"/>
        </w:rPr>
        <w:t>passwd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文件从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0747A5">
        <w:rPr>
          <w:rFonts w:ascii="Consolas" w:eastAsia="宋体" w:hAnsi="Consolas" w:cs="宋体"/>
          <w:color w:val="E83E8C"/>
          <w:kern w:val="0"/>
          <w:szCs w:val="21"/>
        </w:rPr>
        <w:t>/etc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目录拷贝到了当前目录中，然后我们用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0747A5">
        <w:rPr>
          <w:rFonts w:ascii="Consolas" w:eastAsia="宋体" w:hAnsi="Consolas" w:cs="宋体"/>
          <w:color w:val="E83E8C"/>
          <w:kern w:val="0"/>
          <w:szCs w:val="21"/>
        </w:rPr>
        <w:t>cat passwd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显示文件中的内容：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shiyanlou: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dir1/ </w:t>
      </w:r>
      <w:r w:rsidRPr="000747A5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 xml:space="preserve">$ 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cat passwd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root:x: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0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0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:root:/root:/bin/bash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daemon:x: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1:1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:daemon:/usr/sbin:/usr/sbin/nologin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bin:x: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2:2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:bin:/bin:/usr/sbin/nologin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sys:x: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3:3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:sys:/dev:/usr/sbin/nologin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sync:x: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4:65534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:sync:/bin:/bin/sync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games:x: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5:60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:games:/usr/games:/usr/sbin/nologin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</w:p>
    <w:p w:rsidR="000747A5" w:rsidRPr="000747A5" w:rsidRDefault="000747A5" w:rsidP="000747A5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使用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0747A5">
        <w:rPr>
          <w:rFonts w:ascii="Consolas" w:eastAsia="宋体" w:hAnsi="Consolas" w:cs="宋体"/>
          <w:color w:val="E83E8C"/>
          <w:kern w:val="0"/>
          <w:szCs w:val="21"/>
        </w:rPr>
        <w:t>cat -n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0747A5">
        <w:rPr>
          <w:rFonts w:ascii="Segoe UI" w:eastAsia="宋体" w:hAnsi="Segoe UI" w:cs="Segoe UI"/>
          <w:color w:val="24292E"/>
          <w:kern w:val="0"/>
          <w:sz w:val="24"/>
          <w:szCs w:val="24"/>
        </w:rPr>
        <w:t>可以带行号地打印文件内容：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shiyanlou: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dir1/ </w:t>
      </w:r>
      <w:r w:rsidRPr="000747A5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 xml:space="preserve">$ 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cat -n passwd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root:x: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0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0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:root:/root:/bin/bash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2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daemon:x: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1:1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:daemon:/usr/sbin:/usr/sbin/nologin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3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bin:x: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2:2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:bin:/bin:/usr/sbin/nologin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4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sys:x: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3:3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:sys:/dev:/usr/sbin/nologin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5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sync:x: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4:65534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:sync:/bin:/bin/sync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6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games:x: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5:60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:games:/usr/games:/usr/sbin/nologin</w:t>
      </w:r>
    </w:p>
    <w:p w:rsidR="000747A5" w:rsidRPr="000747A5" w:rsidRDefault="000747A5" w:rsidP="000747A5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7</w:t>
      </w:r>
      <w:r w:rsidRPr="000747A5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man:x:</w:t>
      </w:r>
      <w:r w:rsidRPr="000747A5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6:12</w:t>
      </w:r>
      <w:r w:rsidRPr="000747A5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:man:/var/cache/man:/</w:t>
      </w:r>
    </w:p>
    <w:p w:rsidR="000747A5" w:rsidRDefault="000747A5" w:rsidP="000747A5"/>
    <w:p w:rsidR="0061705A" w:rsidRPr="0061705A" w:rsidRDefault="0061705A" w:rsidP="0061705A">
      <w:pPr>
        <w:pStyle w:val="4"/>
      </w:pPr>
      <w:r w:rsidRPr="0061705A">
        <w:rPr>
          <w:rFonts w:ascii="Segoe UI Symbol" w:hAnsi="Segoe UI Symbol" w:cs="Segoe UI Symbol"/>
        </w:rPr>
        <w:t>💡</w:t>
      </w:r>
      <w:r w:rsidRPr="0061705A">
        <w:t xml:space="preserve"> </w:t>
      </w:r>
      <w:r w:rsidRPr="0061705A">
        <w:t>帮助命令</w:t>
      </w:r>
    </w:p>
    <w:p w:rsidR="0061705A" w:rsidRPr="0061705A" w:rsidRDefault="0061705A" w:rsidP="0061705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Linux 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环境中，如果你遇到困难，可以使用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61705A">
        <w:rPr>
          <w:rFonts w:ascii="Consolas" w:eastAsia="宋体" w:hAnsi="Consolas" w:cs="宋体"/>
          <w:color w:val="E83E8C"/>
          <w:kern w:val="0"/>
          <w:szCs w:val="21"/>
        </w:rPr>
        <w:t>man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命令，它是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61705A">
        <w:rPr>
          <w:rFonts w:ascii="Consolas" w:eastAsia="宋体" w:hAnsi="Consolas" w:cs="宋体"/>
          <w:color w:val="E83E8C"/>
          <w:kern w:val="0"/>
          <w:szCs w:val="21"/>
        </w:rPr>
        <w:t>Manual pages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的缩写。例如输入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61705A">
        <w:rPr>
          <w:rFonts w:ascii="Consolas" w:eastAsia="宋体" w:hAnsi="Consolas" w:cs="宋体"/>
          <w:color w:val="E83E8C"/>
          <w:kern w:val="0"/>
          <w:szCs w:val="21"/>
        </w:rPr>
        <w:t>man cat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，可以获取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cat 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命令的详细的帮助文件。进入到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man 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的页面后，按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61705A">
        <w:rPr>
          <w:rFonts w:ascii="Consolas" w:eastAsia="宋体" w:hAnsi="Consolas" w:cs="宋体"/>
          <w:color w:val="E83E8C"/>
          <w:kern w:val="0"/>
          <w:szCs w:val="21"/>
        </w:rPr>
        <w:t>q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可以退出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man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:rsidR="0061705A" w:rsidRPr="0061705A" w:rsidRDefault="0061705A" w:rsidP="0061705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有些命令可以使用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61705A">
        <w:rPr>
          <w:rFonts w:ascii="Consolas" w:eastAsia="宋体" w:hAnsi="Consolas" w:cs="宋体"/>
          <w:color w:val="E83E8C"/>
          <w:kern w:val="0"/>
          <w:szCs w:val="21"/>
        </w:rPr>
        <w:t>--help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选项查看帮助文档。</w:t>
      </w:r>
    </w:p>
    <w:p w:rsidR="0061705A" w:rsidRPr="0061705A" w:rsidRDefault="0061705A" w:rsidP="0061705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0734675" cy="3848100"/>
            <wp:effectExtent l="0" t="0" r="9525" b="0"/>
            <wp:docPr id="32" name="图片 3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46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5A" w:rsidRPr="0061705A" w:rsidRDefault="0061705A" w:rsidP="0061705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对于初学者而言，查看帮助信息的文档未必看得懂，所以寻求帮助的</w:t>
      </w:r>
      <w:r w:rsidRPr="0061705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最佳途径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是</w:t>
      </w:r>
      <w:r w:rsidRPr="0061705A">
        <w:rPr>
          <w:rFonts w:ascii="Segoe UI" w:eastAsia="宋体" w:hAnsi="Segoe UI" w:cs="Segoe UI"/>
          <w:color w:val="24292E"/>
          <w:kern w:val="0"/>
          <w:sz w:val="24"/>
          <w:szCs w:val="24"/>
        </w:rPr>
        <w:t>:</w:t>
      </w:r>
    </w:p>
    <w:p w:rsidR="0061705A" w:rsidRPr="0061705A" w:rsidRDefault="0061705A" w:rsidP="0061705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61705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利用互联网和搜索引擎去快速查找相关命令的使用范例，并亲自在</w:t>
      </w:r>
      <w:r w:rsidRPr="0061705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Linux </w:t>
      </w:r>
      <w:r w:rsidRPr="0061705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上进行模仿练习。</w:t>
      </w:r>
    </w:p>
    <w:p w:rsidR="0061705A" w:rsidRPr="00FD7612" w:rsidRDefault="0061705A" w:rsidP="000747A5"/>
    <w:p w:rsidR="002F3BE4" w:rsidRDefault="00FD7612" w:rsidP="00FD7612">
      <w:pPr>
        <w:pStyle w:val="3"/>
      </w:pPr>
      <w:r>
        <w:rPr>
          <w:rFonts w:hint="eastAsia"/>
        </w:rPr>
        <w:t>6.</w:t>
      </w:r>
      <w:r w:rsidR="002F3BE4">
        <w:rPr>
          <w:rFonts w:hint="eastAsia"/>
        </w:rPr>
        <w:t>总结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“</w:t>
      </w:r>
      <w:r>
        <w:rPr>
          <w:rFonts w:ascii="Segoe UI" w:hAnsi="Segoe UI" w:cs="Segoe UI"/>
          <w:color w:val="24292E"/>
        </w:rPr>
        <w:t>第一节课程的学习就要结束了，但结束之前，小楼还有</w:t>
      </w:r>
      <w:r>
        <w:rPr>
          <w:rStyle w:val="a5"/>
          <w:rFonts w:ascii="Segoe UI" w:hAnsi="Segoe UI" w:cs="Segoe UI"/>
          <w:color w:val="24292E"/>
        </w:rPr>
        <w:t>一些压箱底的东西要告诉你</w:t>
      </w:r>
      <w:r>
        <w:rPr>
          <w:rFonts w:ascii="Segoe UI" w:hAnsi="Segoe UI" w:cs="Segoe UI"/>
          <w:color w:val="24292E"/>
        </w:rPr>
        <w:t>。</w:t>
      </w:r>
      <w:r>
        <w:rPr>
          <w:rFonts w:ascii="Segoe UI" w:hAnsi="Segoe UI" w:cs="Segoe UI"/>
          <w:color w:val="24292E"/>
        </w:rPr>
        <w:t>”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666750" cy="666750"/>
            <wp:effectExtent l="0" t="0" r="0" b="0"/>
            <wp:docPr id="33" name="图片 3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想要成为编程世界中的王者，必须做到三件事：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「练习」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lastRenderedPageBreak/>
        <w:t>「思考」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「总结」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在今后的学习中，你表面上是在修炼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「编程能力」</w:t>
      </w:r>
      <w:r>
        <w:rPr>
          <w:rFonts w:ascii="Segoe UI" w:hAnsi="Segoe UI" w:cs="Segoe UI"/>
          <w:color w:val="24292E"/>
        </w:rPr>
        <w:t>，同时也在修炼</w:t>
      </w:r>
      <w:r>
        <w:rPr>
          <w:rStyle w:val="a5"/>
          <w:rFonts w:ascii="Segoe UI" w:hAnsi="Segoe UI" w:cs="Segoe UI"/>
          <w:color w:val="24292E"/>
        </w:rPr>
        <w:t>「学习能力」</w:t>
      </w:r>
      <w:r>
        <w:rPr>
          <w:rFonts w:ascii="Segoe UI" w:hAnsi="Segoe UI" w:cs="Segoe UI"/>
          <w:color w:val="24292E"/>
        </w:rPr>
        <w:t>。这两种能力，都能确定地提高你未来的地位和收入，并决定你的人生尺度。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这个世界进步得太快</w:t>
      </w:r>
      <w:r>
        <w:rPr>
          <w:rFonts w:ascii="Segoe UI" w:hAnsi="Segoe UI" w:cs="Segoe UI"/>
          <w:color w:val="24292E"/>
        </w:rPr>
        <w:t>：算盘被计算器取代、纸张被电子产品取代、农民和矿工被现代化机械取代</w:t>
      </w:r>
      <w:r>
        <w:rPr>
          <w:rFonts w:ascii="Segoe UI" w:hAnsi="Segoe UI" w:cs="Segoe UI"/>
          <w:color w:val="24292E"/>
        </w:rPr>
        <w:t>……</w:t>
      </w:r>
      <w:r>
        <w:rPr>
          <w:rFonts w:ascii="Segoe UI" w:hAnsi="Segoe UI" w:cs="Segoe UI"/>
          <w:color w:val="24292E"/>
        </w:rPr>
        <w:t>甚至设计师、文案这种创造性的工作，也会被人工智能取代。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但如果，</w:t>
      </w:r>
      <w:r>
        <w:rPr>
          <w:rStyle w:val="a5"/>
          <w:rFonts w:ascii="Segoe UI" w:hAnsi="Segoe UI" w:cs="Segoe UI"/>
          <w:color w:val="24292E"/>
        </w:rPr>
        <w:t>这世界需要我们学什么的时候，我们都可以主动去学，并且很快学好，那么</w:t>
      </w:r>
      <w:r>
        <w:rPr>
          <w:rStyle w:val="a5"/>
          <w:rFonts w:ascii="Segoe UI" w:hAnsi="Segoe UI" w:cs="Segoe UI"/>
          <w:color w:val="24292E"/>
        </w:rPr>
        <w:t xml:space="preserve"> —— </w:t>
      </w:r>
      <w:r>
        <w:rPr>
          <w:rStyle w:val="a5"/>
          <w:rFonts w:ascii="Segoe UI" w:hAnsi="Segoe UI" w:cs="Segoe UI"/>
          <w:color w:val="24292E"/>
        </w:rPr>
        <w:t>焦虑、担心这些负面情绪将不复存在，你会变得更快乐，也会比身边</w:t>
      </w:r>
      <w:r>
        <w:rPr>
          <w:rStyle w:val="a5"/>
          <w:rFonts w:ascii="Segoe UI" w:hAnsi="Segoe UI" w:cs="Segoe UI"/>
          <w:color w:val="24292E"/>
        </w:rPr>
        <w:t xml:space="preserve"> 99% </w:t>
      </w:r>
      <w:r>
        <w:rPr>
          <w:rStyle w:val="a5"/>
          <w:rFonts w:ascii="Segoe UI" w:hAnsi="Segoe UI" w:cs="Segoe UI"/>
          <w:color w:val="24292E"/>
        </w:rPr>
        <w:t>的人走得更远。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其实能看到这里的你，已经站在</w:t>
      </w:r>
      <w:r>
        <w:rPr>
          <w:rFonts w:ascii="Segoe UI" w:hAnsi="Segoe UI" w:cs="Segoe UI"/>
          <w:color w:val="24292E"/>
        </w:rPr>
        <w:t xml:space="preserve"> 90% </w:t>
      </w:r>
      <w:r>
        <w:rPr>
          <w:rFonts w:ascii="Segoe UI" w:hAnsi="Segoe UI" w:cs="Segoe UI"/>
          <w:color w:val="24292E"/>
        </w:rPr>
        <w:t>人的前面了，接下来，我们会继续通过文字和任务，去引导你培养这两种能力。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当然，最最最重要的，还是你自己去「</w:t>
      </w:r>
      <w:r>
        <w:rPr>
          <w:rStyle w:val="a5"/>
          <w:rFonts w:ascii="Segoe UI" w:hAnsi="Segoe UI" w:cs="Segoe UI"/>
          <w:color w:val="24292E"/>
        </w:rPr>
        <w:t xml:space="preserve"> </w:t>
      </w:r>
      <w:r>
        <w:rPr>
          <w:rStyle w:val="a5"/>
          <w:rFonts w:ascii="Segoe UI" w:hAnsi="Segoe UI" w:cs="Segoe UI"/>
          <w:color w:val="24292E"/>
        </w:rPr>
        <w:t>做</w:t>
      </w:r>
      <w:r>
        <w:rPr>
          <w:rStyle w:val="a5"/>
          <w:rFonts w:ascii="Segoe UI" w:hAnsi="Segoe UI" w:cs="Segoe UI"/>
          <w:color w:val="24292E"/>
        </w:rPr>
        <w:t xml:space="preserve"> </w:t>
      </w:r>
      <w:r>
        <w:rPr>
          <w:rStyle w:val="a5"/>
          <w:rFonts w:ascii="Segoe UI" w:hAnsi="Segoe UI" w:cs="Segoe UI"/>
          <w:color w:val="24292E"/>
        </w:rPr>
        <w:t>」</w:t>
      </w:r>
      <w:r>
        <w:rPr>
          <w:rFonts w:ascii="Segoe UI" w:hAnsi="Segoe UI" w:cs="Segoe UI"/>
          <w:color w:val="24292E"/>
        </w:rPr>
        <w:t>。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这节课结束之后，交给你</w:t>
      </w:r>
      <w:r>
        <w:rPr>
          <w:rStyle w:val="a5"/>
          <w:rFonts w:ascii="Segoe UI" w:hAnsi="Segoe UI" w:cs="Segoe UI"/>
          <w:color w:val="24292E"/>
        </w:rPr>
        <w:t>两个简单但非常重要的「任务」</w:t>
      </w:r>
      <w:r>
        <w:rPr>
          <w:rFonts w:ascii="Segoe UI" w:hAnsi="Segoe UI" w:cs="Segoe UI"/>
          <w:color w:val="24292E"/>
        </w:rPr>
        <w:t>：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“</w:t>
      </w:r>
      <w:r>
        <w:rPr>
          <w:rFonts w:ascii="Segoe UI" w:hAnsi="Segoe UI" w:cs="Segoe UI"/>
          <w:color w:val="24292E"/>
        </w:rPr>
        <w:t>第一节课程的学习就要结束了，但结束之前，小楼还有</w:t>
      </w:r>
      <w:r>
        <w:rPr>
          <w:rStyle w:val="a5"/>
          <w:rFonts w:ascii="Segoe UI" w:hAnsi="Segoe UI" w:cs="Segoe UI"/>
          <w:color w:val="24292E"/>
        </w:rPr>
        <w:t>一些压箱底的东西要告诉你</w:t>
      </w:r>
      <w:r>
        <w:rPr>
          <w:rFonts w:ascii="Segoe UI" w:hAnsi="Segoe UI" w:cs="Segoe UI"/>
          <w:color w:val="24292E"/>
        </w:rPr>
        <w:t>。</w:t>
      </w:r>
      <w:r>
        <w:rPr>
          <w:rFonts w:ascii="Segoe UI" w:hAnsi="Segoe UI" w:cs="Segoe UI"/>
          <w:color w:val="24292E"/>
        </w:rPr>
        <w:t>”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666750" cy="666750"/>
            <wp:effectExtent l="0" t="0" r="0" b="0"/>
            <wp:docPr id="34" name="图片 3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想要成为编程世界中的王者，必须做到三件事：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「练习」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「思考」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「总结」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在今后的学习中，你表面上是在修炼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「编程能力」</w:t>
      </w:r>
      <w:r>
        <w:rPr>
          <w:rFonts w:ascii="Segoe UI" w:hAnsi="Segoe UI" w:cs="Segoe UI"/>
          <w:color w:val="24292E"/>
        </w:rPr>
        <w:t>，同时也在修炼</w:t>
      </w:r>
      <w:r>
        <w:rPr>
          <w:rStyle w:val="a5"/>
          <w:rFonts w:ascii="Segoe UI" w:hAnsi="Segoe UI" w:cs="Segoe UI"/>
          <w:color w:val="24292E"/>
        </w:rPr>
        <w:t>「学习能力」</w:t>
      </w:r>
      <w:r>
        <w:rPr>
          <w:rFonts w:ascii="Segoe UI" w:hAnsi="Segoe UI" w:cs="Segoe UI"/>
          <w:color w:val="24292E"/>
        </w:rPr>
        <w:t>。这两种能力，都能确定地提高你未来的地位和收入，并决定你的人生尺度。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这个世界进步得太快</w:t>
      </w:r>
      <w:r>
        <w:rPr>
          <w:rFonts w:ascii="Segoe UI" w:hAnsi="Segoe UI" w:cs="Segoe UI"/>
          <w:color w:val="24292E"/>
        </w:rPr>
        <w:t>：算盘被计算器取代、纸张被电子产品取代、农民和矿工被现代化机械取代</w:t>
      </w:r>
      <w:r>
        <w:rPr>
          <w:rFonts w:ascii="Segoe UI" w:hAnsi="Segoe UI" w:cs="Segoe UI"/>
          <w:color w:val="24292E"/>
        </w:rPr>
        <w:t>……</w:t>
      </w:r>
      <w:r>
        <w:rPr>
          <w:rFonts w:ascii="Segoe UI" w:hAnsi="Segoe UI" w:cs="Segoe UI"/>
          <w:color w:val="24292E"/>
        </w:rPr>
        <w:t>甚至设计师、文案这种创造性的工作，也会被人工智能取代。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但如果，</w:t>
      </w:r>
      <w:r>
        <w:rPr>
          <w:rStyle w:val="a5"/>
          <w:rFonts w:ascii="Segoe UI" w:hAnsi="Segoe UI" w:cs="Segoe UI"/>
          <w:color w:val="24292E"/>
        </w:rPr>
        <w:t>这世界需要我们学什么的时候，我们都可以主动去学，并且很快学好，那么</w:t>
      </w:r>
      <w:r>
        <w:rPr>
          <w:rStyle w:val="a5"/>
          <w:rFonts w:ascii="Segoe UI" w:hAnsi="Segoe UI" w:cs="Segoe UI"/>
          <w:color w:val="24292E"/>
        </w:rPr>
        <w:t xml:space="preserve"> —— </w:t>
      </w:r>
      <w:r>
        <w:rPr>
          <w:rStyle w:val="a5"/>
          <w:rFonts w:ascii="Segoe UI" w:hAnsi="Segoe UI" w:cs="Segoe UI"/>
          <w:color w:val="24292E"/>
        </w:rPr>
        <w:t>焦虑、担心这些负面情绪将不复存在，你会变得更快乐，也会比身边</w:t>
      </w:r>
      <w:r>
        <w:rPr>
          <w:rStyle w:val="a5"/>
          <w:rFonts w:ascii="Segoe UI" w:hAnsi="Segoe UI" w:cs="Segoe UI"/>
          <w:color w:val="24292E"/>
        </w:rPr>
        <w:t xml:space="preserve"> 99% </w:t>
      </w:r>
      <w:r>
        <w:rPr>
          <w:rStyle w:val="a5"/>
          <w:rFonts w:ascii="Segoe UI" w:hAnsi="Segoe UI" w:cs="Segoe UI"/>
          <w:color w:val="24292E"/>
        </w:rPr>
        <w:t>的人走得更远。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其实能看到这里的你，已经站在</w:t>
      </w:r>
      <w:r>
        <w:rPr>
          <w:rFonts w:ascii="Segoe UI" w:hAnsi="Segoe UI" w:cs="Segoe UI"/>
          <w:color w:val="24292E"/>
        </w:rPr>
        <w:t xml:space="preserve"> 90% </w:t>
      </w:r>
      <w:r>
        <w:rPr>
          <w:rFonts w:ascii="Segoe UI" w:hAnsi="Segoe UI" w:cs="Segoe UI"/>
          <w:color w:val="24292E"/>
        </w:rPr>
        <w:t>人的前面了，接下来，我们会继续通过文字和任务，去引导你培养这两种能力。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当然，最最最重要的，还是你自己去「</w:t>
      </w:r>
      <w:r>
        <w:rPr>
          <w:rStyle w:val="a5"/>
          <w:rFonts w:ascii="Segoe UI" w:hAnsi="Segoe UI" w:cs="Segoe UI"/>
          <w:color w:val="24292E"/>
        </w:rPr>
        <w:t xml:space="preserve"> </w:t>
      </w:r>
      <w:r>
        <w:rPr>
          <w:rStyle w:val="a5"/>
          <w:rFonts w:ascii="Segoe UI" w:hAnsi="Segoe UI" w:cs="Segoe UI"/>
          <w:color w:val="24292E"/>
        </w:rPr>
        <w:t>做</w:t>
      </w:r>
      <w:r>
        <w:rPr>
          <w:rStyle w:val="a5"/>
          <w:rFonts w:ascii="Segoe UI" w:hAnsi="Segoe UI" w:cs="Segoe UI"/>
          <w:color w:val="24292E"/>
        </w:rPr>
        <w:t xml:space="preserve"> </w:t>
      </w:r>
      <w:r>
        <w:rPr>
          <w:rStyle w:val="a5"/>
          <w:rFonts w:ascii="Segoe UI" w:hAnsi="Segoe UI" w:cs="Segoe UI"/>
          <w:color w:val="24292E"/>
        </w:rPr>
        <w:t>」</w:t>
      </w:r>
      <w:r>
        <w:rPr>
          <w:rFonts w:ascii="Segoe UI" w:hAnsi="Segoe UI" w:cs="Segoe UI"/>
          <w:color w:val="24292E"/>
        </w:rPr>
        <w:t>。</w:t>
      </w:r>
    </w:p>
    <w:p w:rsidR="0061705A" w:rsidRDefault="0061705A" w:rsidP="0061705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这节课结束之后，交给你</w:t>
      </w:r>
      <w:r>
        <w:rPr>
          <w:rStyle w:val="a5"/>
          <w:rFonts w:ascii="Segoe UI" w:hAnsi="Segoe UI" w:cs="Segoe UI"/>
          <w:color w:val="24292E"/>
        </w:rPr>
        <w:t>两个简单但非常重要的「任务」</w:t>
      </w:r>
      <w:r>
        <w:rPr>
          <w:rFonts w:ascii="Segoe UI" w:hAnsi="Segoe UI" w:cs="Segoe UI"/>
          <w:color w:val="24292E"/>
        </w:rPr>
        <w:t>：</w:t>
      </w:r>
    </w:p>
    <w:p w:rsidR="002F3BE4" w:rsidRDefault="0061705A" w:rsidP="002F3BE4">
      <w:r>
        <w:rPr>
          <w:noProof/>
        </w:rPr>
        <w:lastRenderedPageBreak/>
        <w:drawing>
          <wp:inline distT="0" distB="0" distL="0" distR="0">
            <wp:extent cx="5274310" cy="5942367"/>
            <wp:effectExtent l="0" t="0" r="2540" b="1270"/>
            <wp:docPr id="35" name="图片 35" descr="https://doc.shiyanlou.com/courses/uid8504-20191220-1576838774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doc.shiyanlou.com/courses/uid8504-20191220-15768387742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4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BE4" w:rsidRDefault="002F3BE4" w:rsidP="00FD7612">
      <w:pPr>
        <w:pStyle w:val="2"/>
      </w:pPr>
      <w:r>
        <w:rPr>
          <w:rFonts w:hint="eastAsia"/>
        </w:rPr>
        <w:t>挑</w:t>
      </w:r>
      <w:r w:rsidRPr="00FD7612">
        <w:rPr>
          <w:rStyle w:val="2Char"/>
          <w:rFonts w:hint="eastAsia"/>
        </w:rPr>
        <w:t>战</w:t>
      </w:r>
      <w:r>
        <w:rPr>
          <w:rFonts w:hint="eastAsia"/>
        </w:rPr>
        <w:t>1</w:t>
      </w:r>
      <w:r>
        <w:rPr>
          <w:rFonts w:hint="eastAsia"/>
        </w:rPr>
        <w:t>创建代码结构</w:t>
      </w:r>
    </w:p>
    <w:p w:rsidR="00907A40" w:rsidRDefault="00907A40" w:rsidP="00907A40">
      <w:pPr>
        <w:pStyle w:val="2"/>
        <w:pBdr>
          <w:bottom w:val="single" w:sz="6" w:space="4" w:color="EAECEF"/>
        </w:pBdr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介绍</w:t>
      </w:r>
    </w:p>
    <w:p w:rsidR="00907A40" w:rsidRDefault="00907A40" w:rsidP="00907A40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在这个挑战中，你需要在指定的目录下创建一个代码文件，然后拷贝到指定的目录。</w:t>
      </w:r>
    </w:p>
    <w:p w:rsidR="00907A40" w:rsidRDefault="00907A40" w:rsidP="00907A40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挑战全程在</w:t>
      </w:r>
      <w:r>
        <w:rPr>
          <w:rFonts w:ascii="Segoe UI" w:hAnsi="Segoe UI" w:cs="Segoe UI"/>
          <w:color w:val="24292E"/>
        </w:rPr>
        <w:t xml:space="preserve"> Xfce </w:t>
      </w:r>
      <w:r>
        <w:rPr>
          <w:rFonts w:ascii="Segoe UI" w:hAnsi="Segoe UI" w:cs="Segoe UI"/>
          <w:color w:val="24292E"/>
        </w:rPr>
        <w:t>终端中操作，忘记命令时可以翻阅上节的笔记，这是你的第一个挑战，加油！</w:t>
      </w:r>
    </w:p>
    <w:p w:rsidR="00907A40" w:rsidRDefault="00907A40" w:rsidP="00907A40">
      <w:pPr>
        <w:pStyle w:val="2"/>
        <w:pBdr>
          <w:bottom w:val="single" w:sz="6" w:space="4" w:color="EAECEF"/>
        </w:pBdr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目标</w:t>
      </w:r>
    </w:p>
    <w:p w:rsidR="00907A40" w:rsidRDefault="00907A40" w:rsidP="00907A40">
      <w:pPr>
        <w:widowControl/>
        <w:numPr>
          <w:ilvl w:val="0"/>
          <w:numId w:val="4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请在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/home/shiyanlou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目录下创建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shiyanlou.py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文件</w:t>
      </w:r>
    </w:p>
    <w:p w:rsidR="00907A40" w:rsidRDefault="00907A40" w:rsidP="00907A40">
      <w:pPr>
        <w:widowControl/>
        <w:shd w:val="clear" w:color="auto" w:fill="F9F9F9"/>
        <w:spacing w:before="100" w:beforeAutospacing="1" w:after="100" w:afterAutospacing="1"/>
        <w:ind w:left="720"/>
        <w:jc w:val="left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105C7753" wp14:editId="465A72B5">
            <wp:extent cx="1904762" cy="228571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40" w:rsidRDefault="00907A40" w:rsidP="00907A40">
      <w:pPr>
        <w:widowControl/>
        <w:numPr>
          <w:ilvl w:val="0"/>
          <w:numId w:val="4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在文件中输入以下内容：</w:t>
      </w:r>
    </w:p>
    <w:p w:rsidR="00907A40" w:rsidRDefault="00907A40" w:rsidP="00907A40">
      <w:pPr>
        <w:pStyle w:val="HTML0"/>
        <w:shd w:val="clear" w:color="auto" w:fill="F9F9F9"/>
        <w:ind w:left="720"/>
        <w:rPr>
          <w:rFonts w:ascii="Consolas" w:hAnsi="Consolas"/>
          <w:color w:val="212529"/>
          <w:sz w:val="27"/>
          <w:szCs w:val="27"/>
        </w:rPr>
      </w:pPr>
      <w:r>
        <w:rPr>
          <w:rStyle w:val="hljs-title"/>
          <w:rFonts w:ascii="Consolas" w:hAnsi="Consolas"/>
          <w:color w:val="A6E22E"/>
          <w:shd w:val="clear" w:color="auto" w:fill="23241F"/>
        </w:rPr>
        <w:t>print</w:t>
      </w:r>
      <w:r>
        <w:rPr>
          <w:rStyle w:val="hljs-params"/>
          <w:rFonts w:ascii="Consolas" w:hAnsi="Consolas"/>
          <w:color w:val="F8F8F2"/>
          <w:shd w:val="clear" w:color="auto" w:fill="23241F"/>
        </w:rPr>
        <w:t>(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'hello shiyanlou'</w:t>
      </w:r>
      <w:r>
        <w:rPr>
          <w:rStyle w:val="hljs-params"/>
          <w:rFonts w:ascii="Consolas" w:hAnsi="Consolas"/>
          <w:color w:val="F8F8F2"/>
          <w:shd w:val="clear" w:color="auto" w:fill="23241F"/>
        </w:rPr>
        <w:t>)</w:t>
      </w:r>
    </w:p>
    <w:p w:rsidR="00907A40" w:rsidRDefault="00907A40" w:rsidP="00907A40">
      <w:pPr>
        <w:pStyle w:val="HTML0"/>
        <w:shd w:val="clear" w:color="auto" w:fill="F9F9F9"/>
        <w:ind w:left="720"/>
        <w:rPr>
          <w:rFonts w:ascii="Consolas" w:hAnsi="Consolas"/>
          <w:color w:val="212529"/>
          <w:sz w:val="27"/>
          <w:szCs w:val="27"/>
        </w:rPr>
      </w:pPr>
      <w:r>
        <w:rPr>
          <w:noProof/>
        </w:rPr>
        <w:drawing>
          <wp:inline distT="0" distB="0" distL="0" distR="0" wp14:anchorId="54FADF18" wp14:editId="3521B867">
            <wp:extent cx="1200000" cy="666667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00000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40" w:rsidRPr="00907A40" w:rsidRDefault="00907A40" w:rsidP="00907A40">
      <w:pPr>
        <w:widowControl/>
        <w:numPr>
          <w:ilvl w:val="0"/>
          <w:numId w:val="4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  <w:sz w:val="24"/>
          <w:szCs w:val="24"/>
        </w:rPr>
      </w:pPr>
      <w:r>
        <w:rPr>
          <w:rFonts w:ascii="Segoe UI" w:hAnsi="Segoe UI" w:cs="Segoe UI"/>
          <w:color w:val="24292E"/>
        </w:rPr>
        <w:t>进入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Code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目录，新建名为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test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的目录，然后将刚创建的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/home/shiyanlou/shiyanlou.py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文件复制到目录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/home/shiyanlou/Code/test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中</w:t>
      </w:r>
      <w:r>
        <w:rPr>
          <w:noProof/>
        </w:rPr>
        <w:drawing>
          <wp:inline distT="0" distB="0" distL="0" distR="0" wp14:anchorId="18501954" wp14:editId="53E86D74">
            <wp:extent cx="2171429" cy="1190476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40" w:rsidRDefault="00A21CD3" w:rsidP="00A21CD3">
      <w:pPr>
        <w:pStyle w:val="2"/>
      </w:pPr>
      <w:r>
        <w:rPr>
          <w:rFonts w:hint="eastAsia"/>
        </w:rPr>
        <w:t>实验</w:t>
      </w:r>
      <w:r>
        <w:rPr>
          <w:rFonts w:hint="eastAsia"/>
        </w:rPr>
        <w:t>3</w:t>
      </w:r>
    </w:p>
    <w:p w:rsidR="00A21CD3" w:rsidRDefault="00A21CD3" w:rsidP="00A21CD3">
      <w:pPr>
        <w:pStyle w:val="3"/>
        <w:numPr>
          <w:ilvl w:val="0"/>
          <w:numId w:val="5"/>
        </w:numPr>
      </w:pPr>
      <w:r>
        <w:rPr>
          <w:rFonts w:hint="eastAsia"/>
        </w:rPr>
        <w:t>认识</w:t>
      </w:r>
      <w:r>
        <w:rPr>
          <w:rFonts w:hint="eastAsia"/>
        </w:rPr>
        <w:t>Python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终于等到你了，真好～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123950" cy="1171575"/>
            <wp:effectExtent l="0" t="0" r="0" b="0"/>
            <wp:docPr id="6" name="图片 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今天，我们要正式开始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的学习了。你将学习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的数据类型、变量、运算符、条件判断与循环等基础语法，最终亲手完成一个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小游戏，相信你一定能做到！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我们开始吧～</w:t>
      </w:r>
    </w:p>
    <w:p w:rsidR="00A21CD3" w:rsidRDefault="00A21CD3" w:rsidP="00A21CD3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今天的知识点：</w:t>
      </w:r>
    </w:p>
    <w:p w:rsidR="00A21CD3" w:rsidRDefault="00A21CD3" w:rsidP="00A21CD3">
      <w:pPr>
        <w:widowControl/>
        <w:numPr>
          <w:ilvl w:val="0"/>
          <w:numId w:val="6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print()</w:t>
      </w:r>
    </w:p>
    <w:p w:rsidR="00A21CD3" w:rsidRDefault="00A21CD3" w:rsidP="00A21CD3">
      <w:pPr>
        <w:widowControl/>
        <w:numPr>
          <w:ilvl w:val="0"/>
          <w:numId w:val="6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数据类型</w:t>
      </w:r>
    </w:p>
    <w:p w:rsidR="00A21CD3" w:rsidRDefault="00A21CD3" w:rsidP="00A21CD3">
      <w:pPr>
        <w:widowControl/>
        <w:numPr>
          <w:ilvl w:val="0"/>
          <w:numId w:val="6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变量</w:t>
      </w:r>
    </w:p>
    <w:p w:rsidR="00A21CD3" w:rsidRDefault="00A21CD3" w:rsidP="00A21CD3">
      <w:pPr>
        <w:widowControl/>
        <w:numPr>
          <w:ilvl w:val="0"/>
          <w:numId w:val="6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input()</w:t>
      </w:r>
    </w:p>
    <w:p w:rsidR="00A21CD3" w:rsidRDefault="00A21CD3" w:rsidP="00A21CD3">
      <w:pPr>
        <w:widowControl/>
        <w:numPr>
          <w:ilvl w:val="0"/>
          <w:numId w:val="6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运算符</w:t>
      </w:r>
    </w:p>
    <w:p w:rsidR="00A21CD3" w:rsidRPr="00A21CD3" w:rsidRDefault="00A21CD3" w:rsidP="00A21CD3"/>
    <w:p w:rsidR="00A21CD3" w:rsidRDefault="00A21CD3" w:rsidP="00A21CD3">
      <w:pPr>
        <w:pStyle w:val="3"/>
      </w:pPr>
      <w:r>
        <w:rPr>
          <w:rFonts w:hint="eastAsia"/>
        </w:rPr>
        <w:t>2</w:t>
      </w:r>
      <w:r>
        <w:rPr>
          <w:rFonts w:hint="eastAsia"/>
        </w:rPr>
        <w:t>进入</w:t>
      </w:r>
      <w:r>
        <w:rPr>
          <w:rFonts w:hint="eastAsia"/>
        </w:rPr>
        <w:t xml:space="preserve">Python </w:t>
      </w:r>
      <w:r>
        <w:rPr>
          <w:rFonts w:hint="eastAsia"/>
        </w:rPr>
        <w:t>开发环境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 xml:space="preserve">python </w:t>
      </w:r>
      <w:r>
        <w:rPr>
          <w:rStyle w:val="a5"/>
          <w:rFonts w:ascii="Segoe UI" w:hAnsi="Segoe UI" w:cs="Segoe UI"/>
          <w:color w:val="24292E"/>
        </w:rPr>
        <w:t>程序的执行方式一般分为两种：</w:t>
      </w:r>
    </w:p>
    <w:p w:rsidR="00A21CD3" w:rsidRDefault="00A21CD3" w:rsidP="00A21CD3">
      <w:pPr>
        <w:pStyle w:val="a4"/>
        <w:numPr>
          <w:ilvl w:val="0"/>
          <w:numId w:val="8"/>
        </w:numPr>
        <w:shd w:val="clear" w:color="auto" w:fill="F9F9F9"/>
        <w:spacing w:before="240" w:beforeAutospacing="0" w:after="240" w:afterAutospacing="0"/>
        <w:ind w:firstLine="42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交互式命令行执行：在这个环境下，你输入的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代码都可以立即执行，并得到输出结果，在开发中经常用于调试代码。</w:t>
      </w:r>
    </w:p>
    <w:p w:rsidR="00A21CD3" w:rsidRDefault="00A21CD3" w:rsidP="00A21CD3">
      <w:pPr>
        <w:pStyle w:val="a4"/>
        <w:numPr>
          <w:ilvl w:val="0"/>
          <w:numId w:val="8"/>
        </w:numPr>
        <w:shd w:val="clear" w:color="auto" w:fill="F9F9F9"/>
        <w:spacing w:before="240" w:beforeAutospacing="0" w:after="240" w:afterAutospacing="0"/>
        <w:ind w:firstLine="42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程序文件的方式执行：最常用的方式，你日常接触</w:t>
      </w:r>
      <w:r>
        <w:rPr>
          <w:rFonts w:ascii="Segoe UI" w:hAnsi="Segoe UI" w:cs="Segoe UI"/>
          <w:color w:val="24292E"/>
        </w:rPr>
        <w:t xml:space="preserve"> 99% </w:t>
      </w:r>
      <w:r>
        <w:rPr>
          <w:rFonts w:ascii="Segoe UI" w:hAnsi="Segoe UI" w:cs="Segoe UI"/>
          <w:color w:val="24292E"/>
        </w:rPr>
        <w:t>的程序，都是以打包成一套代码文件的方式执行的。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没看懂？不用在意，我们往下做就行了。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这节实验中，我们先在</w:t>
      </w:r>
      <w:r>
        <w:rPr>
          <w:rFonts w:ascii="Segoe UI" w:hAnsi="Segoe UI" w:cs="Segoe UI"/>
          <w:color w:val="24292E"/>
        </w:rPr>
        <w:t xml:space="preserve"> Python3 </w:t>
      </w:r>
      <w:r>
        <w:rPr>
          <w:rFonts w:ascii="Segoe UI" w:hAnsi="Segoe UI" w:cs="Segoe UI"/>
          <w:color w:val="24292E"/>
        </w:rPr>
        <w:t>的命令行交互式环境中学习基本语法。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进入</w:t>
      </w:r>
      <w:r>
        <w:rPr>
          <w:rStyle w:val="a5"/>
          <w:rFonts w:ascii="Segoe UI" w:hAnsi="Segoe UI" w:cs="Segoe UI"/>
          <w:color w:val="24292E"/>
        </w:rPr>
        <w:t xml:space="preserve"> Python </w:t>
      </w:r>
      <w:r>
        <w:rPr>
          <w:rStyle w:val="a5"/>
          <w:rFonts w:ascii="Segoe UI" w:hAnsi="Segoe UI" w:cs="Segoe UI"/>
          <w:color w:val="24292E"/>
        </w:rPr>
        <w:t>开发环境：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在实验环境中打开</w:t>
      </w:r>
      <w:r>
        <w:rPr>
          <w:rStyle w:val="HTML"/>
          <w:rFonts w:ascii="Consolas" w:hAnsi="Consolas"/>
          <w:color w:val="E83E8C"/>
          <w:sz w:val="27"/>
          <w:szCs w:val="27"/>
        </w:rPr>
        <w:t>终端</w:t>
      </w:r>
      <w:r>
        <w:rPr>
          <w:rFonts w:ascii="Segoe UI" w:hAnsi="Segoe UI" w:cs="Segoe UI"/>
          <w:color w:val="24292E"/>
        </w:rPr>
        <w:t>，在第一行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$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符号后面输入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python3</w:t>
      </w:r>
      <w:r>
        <w:rPr>
          <w:rFonts w:ascii="Segoe UI" w:hAnsi="Segoe UI" w:cs="Segoe UI"/>
          <w:color w:val="24292E"/>
        </w:rPr>
        <w:t>，按回车键执行。系统就进入到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的交互环境中了。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ind w:firstLine="542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7"/>
          <w:szCs w:val="27"/>
        </w:rPr>
        <w:lastRenderedPageBreak/>
        <w:t>&gt;&gt;&gt;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是提示符，提示你在这里输入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代码。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如果要退出命令行，可以使用快捷键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Ctrl + D</w:t>
      </w:r>
      <w:r>
        <w:rPr>
          <w:rFonts w:ascii="Segoe UI" w:hAnsi="Segoe UI" w:cs="Segoe UI"/>
          <w:color w:val="24292E"/>
        </w:rPr>
        <w:t>，或者输入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exit()</w:t>
      </w:r>
      <w:r>
        <w:rPr>
          <w:rFonts w:ascii="Segoe UI" w:hAnsi="Segoe UI" w:cs="Segoe UI"/>
          <w:color w:val="24292E"/>
        </w:rPr>
        <w:t>。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输入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1 + 1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试试，按下回车，可以看到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自动帮你算出了结果。</w:t>
      </w:r>
    </w:p>
    <w:p w:rsidR="00A21CD3" w:rsidRDefault="00A21CD3" w:rsidP="00A21CD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2363450" cy="2800350"/>
            <wp:effectExtent l="0" t="0" r="0" b="0"/>
            <wp:docPr id="10" name="图片 1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34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CD3" w:rsidRPr="00A21CD3" w:rsidRDefault="00A21CD3" w:rsidP="00A21CD3"/>
    <w:p w:rsidR="00A21CD3" w:rsidRDefault="00A21CD3" w:rsidP="00A21CD3">
      <w:pPr>
        <w:pStyle w:val="3"/>
      </w:pPr>
      <w:r>
        <w:rPr>
          <w:rFonts w:hint="eastAsia"/>
        </w:rPr>
        <w:t>3</w:t>
      </w:r>
      <w:r>
        <w:rPr>
          <w:rFonts w:hint="eastAsia"/>
        </w:rPr>
        <w:t>第一行代码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我们再来写点代码，输入：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9257D3">
        <w:rPr>
          <w:rFonts w:ascii="Consolas" w:eastAsia="宋体" w:hAnsi="Consolas" w:cs="宋体"/>
          <w:color w:val="A6E22E"/>
          <w:kern w:val="0"/>
          <w:sz w:val="24"/>
          <w:szCs w:val="24"/>
          <w:shd w:val="clear" w:color="auto" w:fill="23241F"/>
        </w:rPr>
        <w:t>print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r w:rsidRPr="009257D3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'Hello World!'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⚠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注意：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️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编程中标点符号要使用英文符号，请永远记住这一点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！）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再按回车执行，终端中出现了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Consolas" w:eastAsia="宋体" w:hAnsi="Consolas" w:cs="宋体"/>
          <w:color w:val="E83E8C"/>
          <w:kern w:val="0"/>
          <w:sz w:val="27"/>
          <w:szCs w:val="27"/>
        </w:rPr>
        <w:t>Hello world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～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3601700" cy="3219450"/>
            <wp:effectExtent l="0" t="0" r="0" b="0"/>
            <wp:docPr id="13" name="图片 1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1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很简单对不对？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 Symbol" w:eastAsia="宋体" w:hAnsi="Segoe UI Symbol" w:cs="Segoe UI Symbol"/>
          <w:color w:val="24292E"/>
          <w:kern w:val="0"/>
          <w:sz w:val="24"/>
          <w:szCs w:val="24"/>
        </w:rPr>
        <w:t>👇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print —— 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打印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print('Hello World!') —— 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打印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Hello World!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print()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就是你学到的第一个函数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—— 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「打印函数」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（函数可理解为方法），它可以帮你输出任何内容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—— 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只要放进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括号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内。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那么</w:t>
      </w:r>
      <w:r w:rsidRPr="009257D3">
        <w:rPr>
          <w:rFonts w:ascii="Consolas" w:eastAsia="宋体" w:hAnsi="Consolas" w:cs="宋体"/>
          <w:color w:val="E83E8C"/>
          <w:kern w:val="0"/>
          <w:sz w:val="27"/>
          <w:szCs w:val="27"/>
        </w:rPr>
        <w:t>'Hello World'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为什么要用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引号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包起来呢？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用引号包起来的文字，被称为「字符串」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，等于在告诉计算机：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请把引号里的内容打印出来，不用管里面是什么。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观察下面的两行代码：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9257D3">
        <w:rPr>
          <w:rFonts w:ascii="Consolas" w:eastAsia="宋体" w:hAnsi="Consolas" w:cs="宋体"/>
          <w:color w:val="A6E22E"/>
          <w:kern w:val="0"/>
          <w:sz w:val="24"/>
          <w:szCs w:val="24"/>
          <w:shd w:val="clear" w:color="auto" w:fill="23241F"/>
        </w:rPr>
        <w:t>print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r w:rsidRPr="009257D3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+ </w:t>
      </w:r>
      <w:r w:rsidRPr="009257D3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9257D3">
        <w:rPr>
          <w:rFonts w:ascii="Consolas" w:eastAsia="宋体" w:hAnsi="Consolas" w:cs="宋体"/>
          <w:color w:val="A6E22E"/>
          <w:kern w:val="0"/>
          <w:sz w:val="24"/>
          <w:szCs w:val="24"/>
          <w:shd w:val="clear" w:color="auto" w:fill="23241F"/>
        </w:rPr>
        <w:t>print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r w:rsidRPr="009257D3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'1 + 1'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用前面学到的知识，猜一下这两行代码分别会打印什么。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然后在终端中验证一下：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2990850" cy="1352550"/>
            <wp:effectExtent l="0" t="0" r="0" b="0"/>
            <wp:docPr id="12" name="图片 1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可以看到，前者打印出了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1+1 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的结果；而加了引号后，原封不动地打印出了「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 + 1 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」。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⚠ 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️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注意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：引号可以是单引号，也可以是双引号，但必须是英文符号，且前后一致。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试试打印一行诗句：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 Symbol" w:eastAsia="宋体" w:hAnsi="Segoe UI Symbol" w:cs="Segoe UI Symbol"/>
          <w:color w:val="24292E"/>
          <w:kern w:val="0"/>
          <w:sz w:val="24"/>
          <w:szCs w:val="24"/>
        </w:rPr>
        <w:t>🔥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小练习：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请打印出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Consolas" w:eastAsia="宋体" w:hAnsi="Consolas" w:cs="宋体"/>
          <w:color w:val="E83E8C"/>
          <w:kern w:val="0"/>
          <w:sz w:val="27"/>
          <w:szCs w:val="27"/>
        </w:rPr>
        <w:t>床前明月光，疑是地上霜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9257D3">
        <w:rPr>
          <w:rFonts w:ascii="Consolas" w:eastAsia="宋体" w:hAnsi="Consolas" w:cs="宋体"/>
          <w:color w:val="A6E22E"/>
          <w:kern w:val="0"/>
          <w:sz w:val="24"/>
          <w:szCs w:val="24"/>
          <w:shd w:val="clear" w:color="auto" w:fill="23241F"/>
        </w:rPr>
        <w:t>print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r w:rsidRPr="009257D3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</w:t>
      </w:r>
      <w:r w:rsidRPr="009257D3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床前明月光，疑是地上霜</w:t>
      </w:r>
      <w:r w:rsidRPr="009257D3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 Symbol" w:eastAsia="宋体" w:hAnsi="Segoe UI Symbol" w:cs="Segoe UI Symbol"/>
          <w:color w:val="24292E"/>
          <w:kern w:val="0"/>
          <w:sz w:val="24"/>
          <w:szCs w:val="24"/>
        </w:rPr>
        <w:t>💡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提示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：双击桌面上的搜狗拼音「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sogou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」，即可在桌面右下角切换成中文输出；如果没有搜狗拼音，请直接点击右下角切换成拼音输入；按「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shift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」键在中英文间快速切换。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如果想打印多行文字怎么办呢？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可以使用三个引号，比如：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</w:pP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print(</w:t>
      </w:r>
      <w:r w:rsidRPr="009257D3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'''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</w:pPr>
      <w:r w:rsidRPr="009257D3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我去买几个橘子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</w:pPr>
      <w:r w:rsidRPr="009257D3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你就站在此地不要走动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9257D3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'''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019800" cy="2628900"/>
            <wp:effectExtent l="0" t="0" r="0" b="0"/>
            <wp:docPr id="11" name="图片 1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终端会直接打印多行内容：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我去买几个橘子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你就站在此地不要走动</w:t>
      </w:r>
    </w:p>
    <w:p w:rsidR="00A21CD3" w:rsidRPr="00A21CD3" w:rsidRDefault="00A21CD3" w:rsidP="00A21CD3"/>
    <w:p w:rsidR="00A21CD3" w:rsidRDefault="00A21CD3" w:rsidP="00A21CD3">
      <w:pPr>
        <w:pStyle w:val="3"/>
      </w:pPr>
      <w:r>
        <w:rPr>
          <w:rFonts w:hint="eastAsia"/>
        </w:rPr>
        <w:t>4</w:t>
      </w:r>
      <w:r>
        <w:rPr>
          <w:rFonts w:hint="eastAsia"/>
        </w:rPr>
        <w:t>数据类型</w:t>
      </w:r>
    </w:p>
    <w:p w:rsidR="009257D3" w:rsidRDefault="009257D3" w:rsidP="009257D3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计算机不仅能处理数字之间的运算，也能对文本、图片、音频、视频等数据进行处理。在程序中，每个数据都有自己的数据类型。</w:t>
      </w:r>
      <w:r>
        <w:rPr>
          <w:rFonts w:ascii="Segoe UI" w:hAnsi="Segoe UI" w:cs="Segoe UI"/>
          <w:color w:val="24292E"/>
        </w:rPr>
        <w:t xml:space="preserve">Python </w:t>
      </w:r>
      <w:r>
        <w:rPr>
          <w:rFonts w:ascii="Segoe UI" w:hAnsi="Segoe UI" w:cs="Segoe UI"/>
          <w:color w:val="24292E"/>
        </w:rPr>
        <w:t>的数据类型有</w:t>
      </w:r>
      <w:r>
        <w:rPr>
          <w:rFonts w:ascii="Segoe UI" w:hAnsi="Segoe UI" w:cs="Segoe UI"/>
          <w:color w:val="24292E"/>
        </w:rPr>
        <w:t xml:space="preserve"> int(</w:t>
      </w:r>
      <w:r>
        <w:rPr>
          <w:rFonts w:ascii="Segoe UI" w:hAnsi="Segoe UI" w:cs="Segoe UI"/>
          <w:color w:val="24292E"/>
        </w:rPr>
        <w:t>整数</w:t>
      </w:r>
      <w:r>
        <w:rPr>
          <w:rFonts w:ascii="Segoe UI" w:hAnsi="Segoe UI" w:cs="Segoe UI"/>
          <w:color w:val="24292E"/>
        </w:rPr>
        <w:t>)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/>
          <w:color w:val="24292E"/>
        </w:rPr>
        <w:t>float(</w:t>
      </w:r>
      <w:r>
        <w:rPr>
          <w:rFonts w:ascii="Segoe UI" w:hAnsi="Segoe UI" w:cs="Segoe UI"/>
          <w:color w:val="24292E"/>
        </w:rPr>
        <w:t>浮点数</w:t>
      </w:r>
      <w:r>
        <w:rPr>
          <w:rFonts w:ascii="Segoe UI" w:hAnsi="Segoe UI" w:cs="Segoe UI"/>
          <w:color w:val="24292E"/>
        </w:rPr>
        <w:t>)</w:t>
      </w:r>
      <w:r>
        <w:rPr>
          <w:rFonts w:ascii="Segoe UI" w:hAnsi="Segoe UI" w:cs="Segoe UI"/>
          <w:color w:val="24292E"/>
        </w:rPr>
        <w:t>、字符串、布尔值、</w:t>
      </w:r>
      <w:r>
        <w:rPr>
          <w:rFonts w:ascii="Segoe UI" w:hAnsi="Segoe UI" w:cs="Segoe UI"/>
          <w:color w:val="24292E"/>
        </w:rPr>
        <w:t>None</w:t>
      </w:r>
      <w:r>
        <w:rPr>
          <w:rFonts w:ascii="Segoe UI" w:hAnsi="Segoe UI" w:cs="Segoe UI"/>
          <w:color w:val="24292E"/>
        </w:rPr>
        <w:t>、列表、元组、字典、集合等。</w:t>
      </w:r>
    </w:p>
    <w:p w:rsidR="009257D3" w:rsidRDefault="009257D3" w:rsidP="009257D3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下面介绍几种基本数据类型。</w:t>
      </w:r>
    </w:p>
    <w:p w:rsidR="009257D3" w:rsidRDefault="009257D3" w:rsidP="009257D3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int - </w:t>
      </w:r>
      <w:r>
        <w:rPr>
          <w:rFonts w:ascii="Segoe UI" w:hAnsi="Segoe UI" w:cs="Segoe UI"/>
          <w:color w:val="24292E"/>
        </w:rPr>
        <w:t>整数</w:t>
      </w:r>
    </w:p>
    <w:p w:rsidR="009257D3" w:rsidRDefault="009257D3" w:rsidP="009257D3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即数学意义上的整数，可以是正整数或负整数，不带小数点。</w:t>
      </w:r>
    </w:p>
    <w:p w:rsidR="009257D3" w:rsidRDefault="009257D3" w:rsidP="009257D3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float - </w:t>
      </w:r>
      <w:r>
        <w:rPr>
          <w:rFonts w:ascii="Segoe UI" w:hAnsi="Segoe UI" w:cs="Segoe UI"/>
          <w:color w:val="24292E"/>
        </w:rPr>
        <w:t>浮点数</w:t>
      </w:r>
    </w:p>
    <w:p w:rsidR="009257D3" w:rsidRDefault="009257D3" w:rsidP="009257D3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浮点数就是小数。所谓浮点，指的是小数的表示形式多变，</w:t>
      </w:r>
      <w:r>
        <w:rPr>
          <w:rFonts w:ascii="Segoe UI" w:hAnsi="Segoe UI" w:cs="Segoe UI"/>
          <w:color w:val="24292E"/>
        </w:rPr>
        <w:t xml:space="preserve">3.14 </w:t>
      </w:r>
      <w:r>
        <w:rPr>
          <w:rFonts w:ascii="Segoe UI" w:hAnsi="Segoe UI" w:cs="Segoe UI"/>
          <w:color w:val="24292E"/>
        </w:rPr>
        <w:t>可以表示为</w:t>
      </w:r>
      <w:r>
        <w:rPr>
          <w:rFonts w:ascii="Segoe UI" w:hAnsi="Segoe UI" w:cs="Segoe UI"/>
          <w:color w:val="24292E"/>
        </w:rPr>
        <w:t xml:space="preserve"> 0.314 x 10</w:t>
      </w:r>
      <w:r>
        <w:rPr>
          <w:rFonts w:ascii="Segoe UI" w:hAnsi="Segoe UI" w:cs="Segoe UI"/>
          <w:color w:val="24292E"/>
        </w:rPr>
        <w:t>，小数点可以改变位置，故称为浮点数。</w:t>
      </w:r>
    </w:p>
    <w:p w:rsidR="009257D3" w:rsidRDefault="009257D3" w:rsidP="009257D3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在计算机中，整数、浮点数字、字符串等所有的数据，都会被转换为二进制数值进行处理，处理完成后再转换为你想要的信息。转换的过程中可能就会出现精度的丢失，试试在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命令行中输出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1.1 + 2.2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，猜猜结果是多少？</w:t>
      </w:r>
    </w:p>
    <w:p w:rsidR="009257D3" w:rsidRDefault="009257D3" w:rsidP="009257D3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2638425" cy="809625"/>
            <wp:effectExtent l="0" t="0" r="9525" b="9525"/>
            <wp:docPr id="15" name="图片 1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7D3" w:rsidRDefault="009257D3" w:rsidP="009257D3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结果并不是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3.3</w:t>
      </w:r>
      <w:r>
        <w:rPr>
          <w:rFonts w:ascii="Segoe UI" w:hAnsi="Segoe UI" w:cs="Segoe UI"/>
          <w:color w:val="24292E"/>
        </w:rPr>
        <w:t>，而是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3.3000000000000003</w:t>
      </w:r>
      <w:r>
        <w:rPr>
          <w:rFonts w:ascii="Segoe UI" w:hAnsi="Segoe UI" w:cs="Segoe UI"/>
          <w:color w:val="24292E"/>
        </w:rPr>
        <w:t>。</w:t>
      </w:r>
    </w:p>
    <w:p w:rsidR="009257D3" w:rsidRDefault="009257D3" w:rsidP="009257D3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布尔值</w:t>
      </w:r>
    </w:p>
    <w:p w:rsidR="009257D3" w:rsidRDefault="009257D3" w:rsidP="009257D3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布尔值只有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True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和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False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两种，注意大小写。布尔值通常用来比较和判断，举例如下：</w:t>
      </w:r>
    </w:p>
    <w:p w:rsidR="009257D3" w:rsidRDefault="009257D3" w:rsidP="009257D3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3400425" cy="2466975"/>
            <wp:effectExtent l="0" t="0" r="9525" b="9525"/>
            <wp:docPr id="14" name="图片 1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7D3" w:rsidRDefault="009257D3" w:rsidP="009257D3">
      <w:pPr>
        <w:pStyle w:val="4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空值</w:t>
      </w:r>
      <w:r>
        <w:rPr>
          <w:rFonts w:ascii="Segoe UI" w:hAnsi="Segoe UI" w:cs="Segoe UI"/>
          <w:color w:val="24292E"/>
        </w:rPr>
        <w:t xml:space="preserve"> None</w:t>
      </w:r>
    </w:p>
    <w:p w:rsidR="009257D3" w:rsidRDefault="009257D3" w:rsidP="009257D3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7"/>
          <w:szCs w:val="27"/>
        </w:rPr>
        <w:t>None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在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中是一个特殊的值，表示</w:t>
      </w:r>
      <w:r>
        <w:rPr>
          <w:rFonts w:ascii="Segoe UI" w:hAnsi="Segoe UI" w:cs="Segoe UI"/>
          <w:color w:val="24292E"/>
        </w:rPr>
        <w:t>“</w:t>
      </w:r>
      <w:r>
        <w:rPr>
          <w:rFonts w:ascii="Segoe UI" w:hAnsi="Segoe UI" w:cs="Segoe UI"/>
          <w:color w:val="24292E"/>
        </w:rPr>
        <w:t>无</w:t>
      </w:r>
      <w:r>
        <w:rPr>
          <w:rFonts w:ascii="Segoe UI" w:hAnsi="Segoe UI" w:cs="Segoe UI"/>
          <w:color w:val="24292E"/>
        </w:rPr>
        <w:t>”</w:t>
      </w:r>
      <w:r>
        <w:rPr>
          <w:rFonts w:ascii="Segoe UI" w:hAnsi="Segoe UI" w:cs="Segoe UI"/>
          <w:color w:val="24292E"/>
        </w:rPr>
        <w:t>。注意它与数值</w:t>
      </w:r>
      <w:r>
        <w:rPr>
          <w:rFonts w:ascii="Segoe UI" w:hAnsi="Segoe UI" w:cs="Segoe UI"/>
          <w:color w:val="24292E"/>
        </w:rPr>
        <w:t xml:space="preserve"> 0 </w:t>
      </w:r>
      <w:r>
        <w:rPr>
          <w:rFonts w:ascii="Segoe UI" w:hAnsi="Segoe UI" w:cs="Segoe UI"/>
          <w:color w:val="24292E"/>
        </w:rPr>
        <w:t>不同，</w:t>
      </w:r>
      <w:r>
        <w:rPr>
          <w:rFonts w:ascii="Segoe UI" w:hAnsi="Segoe UI" w:cs="Segoe UI"/>
          <w:color w:val="24292E"/>
        </w:rPr>
        <w:t xml:space="preserve">0 </w:t>
      </w:r>
      <w:r>
        <w:rPr>
          <w:rFonts w:ascii="Segoe UI" w:hAnsi="Segoe UI" w:cs="Segoe UI"/>
          <w:color w:val="24292E"/>
        </w:rPr>
        <w:t>是一个整数，而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无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表示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什么都没有。</w:t>
      </w:r>
    </w:p>
    <w:p w:rsidR="00A21CD3" w:rsidRPr="00A21CD3" w:rsidRDefault="00A21CD3" w:rsidP="00A21CD3"/>
    <w:p w:rsidR="00A21CD3" w:rsidRDefault="00A21CD3" w:rsidP="00A21CD3">
      <w:pPr>
        <w:pStyle w:val="3"/>
      </w:pPr>
      <w:r>
        <w:rPr>
          <w:rFonts w:hint="eastAsia"/>
        </w:rPr>
        <w:lastRenderedPageBreak/>
        <w:t>5.</w:t>
      </w:r>
      <w:r>
        <w:rPr>
          <w:rFonts w:hint="eastAsia"/>
        </w:rPr>
        <w:t>变量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我们再来学习一个很重要的概念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—— 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「变量」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。你可以将它理解为一个盒子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—— 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把常用的数据放在里面，起一个好记的名字，下次用到时可以快速找到它。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比如说在游戏中，你会频繁用到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「血量（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HP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）、攻击力、防御力」等数据，这些数据需要用名字储存起来。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66310" cy="2150110"/>
            <wp:effectExtent l="0" t="0" r="0" b="2540"/>
            <wp:docPr id="18" name="图片 1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定义这些变量的代码如下：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9257D3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Level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9257D3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9257D3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ATK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9257D3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5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9257D3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HP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9257D3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100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左边是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「变量名」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右边是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「数据」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而等号在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Python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里的意思是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「赋值符」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，代表把右边的数据赋值给左边。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4766310" cy="2150110"/>
            <wp:effectExtent l="0" t="0" r="0" b="2540"/>
            <wp:docPr id="17" name="图片 1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其实，早在小学的数学课上，你就开始使用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变量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的概念了。比如「鸡兔同笼」问题中，你可以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“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设鸡的数量为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x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，兔子的数量为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y ”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x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y 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就是变量，：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6A737D"/>
          <w:kern w:val="0"/>
          <w:sz w:val="24"/>
          <w:szCs w:val="24"/>
        </w:rPr>
        <w:t xml:space="preserve">x = </w:t>
      </w:r>
      <w:r w:rsidRPr="009257D3">
        <w:rPr>
          <w:rFonts w:ascii="Segoe UI" w:eastAsia="宋体" w:hAnsi="Segoe UI" w:cs="Segoe UI"/>
          <w:color w:val="6A737D"/>
          <w:kern w:val="0"/>
          <w:sz w:val="24"/>
          <w:szCs w:val="24"/>
        </w:rPr>
        <w:t>鸡的数量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6A737D"/>
          <w:kern w:val="0"/>
          <w:sz w:val="24"/>
          <w:szCs w:val="24"/>
        </w:rPr>
        <w:t xml:space="preserve">y = </w:t>
      </w:r>
      <w:r w:rsidRPr="009257D3">
        <w:rPr>
          <w:rFonts w:ascii="Segoe UI" w:eastAsia="宋体" w:hAnsi="Segoe UI" w:cs="Segoe UI"/>
          <w:color w:val="6A737D"/>
          <w:kern w:val="0"/>
          <w:sz w:val="24"/>
          <w:szCs w:val="24"/>
        </w:rPr>
        <w:t>兔子的数量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6A737D"/>
          <w:kern w:val="0"/>
          <w:sz w:val="24"/>
          <w:szCs w:val="24"/>
        </w:rPr>
        <w:t>则：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6A737D"/>
          <w:kern w:val="0"/>
          <w:sz w:val="24"/>
          <w:szCs w:val="24"/>
        </w:rPr>
        <w:t xml:space="preserve">x + y = </w:t>
      </w:r>
      <w:r w:rsidRPr="009257D3">
        <w:rPr>
          <w:rFonts w:ascii="Segoe UI" w:eastAsia="宋体" w:hAnsi="Segoe UI" w:cs="Segoe UI"/>
          <w:color w:val="6A737D"/>
          <w:kern w:val="0"/>
          <w:sz w:val="24"/>
          <w:szCs w:val="24"/>
        </w:rPr>
        <w:t>头数</w:t>
      </w:r>
    </w:p>
    <w:p w:rsidR="009257D3" w:rsidRPr="009257D3" w:rsidRDefault="009257D3" w:rsidP="009257D3">
      <w:pPr>
        <w:widowControl/>
        <w:shd w:val="clear" w:color="auto" w:fill="F9F9F9"/>
        <w:jc w:val="left"/>
        <w:rPr>
          <w:rFonts w:ascii="Segoe UI" w:eastAsia="宋体" w:hAnsi="Segoe UI" w:cs="Segoe UI"/>
          <w:color w:val="6A737D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6A737D"/>
          <w:kern w:val="0"/>
          <w:sz w:val="24"/>
          <w:szCs w:val="24"/>
        </w:rPr>
        <w:t xml:space="preserve">2x + 4y = </w:t>
      </w:r>
      <w:r w:rsidRPr="009257D3">
        <w:rPr>
          <w:rFonts w:ascii="Segoe UI" w:eastAsia="宋体" w:hAnsi="Segoe UI" w:cs="Segoe UI"/>
          <w:color w:val="6A737D"/>
          <w:kern w:val="0"/>
          <w:sz w:val="24"/>
          <w:szCs w:val="24"/>
        </w:rPr>
        <w:t>脚数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变量中的数据，除了可以是整数，还可以是一段文字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，比如：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word = </w:t>
      </w:r>
      <w:r w:rsidRPr="009257D3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'Hello World!'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9257D3">
        <w:rPr>
          <w:rFonts w:ascii="Consolas" w:eastAsia="宋体" w:hAnsi="Consolas" w:cs="宋体"/>
          <w:color w:val="A6E22E"/>
          <w:kern w:val="0"/>
          <w:sz w:val="24"/>
          <w:szCs w:val="24"/>
          <w:shd w:val="clear" w:color="auto" w:fill="23241F"/>
        </w:rPr>
        <w:t>print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(word)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试一下上面的代码，看看会打印出什么结果。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变量的右边，甚至可以是另一个变量，如：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word2 = word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9257D3">
        <w:rPr>
          <w:rFonts w:ascii="Consolas" w:eastAsia="宋体" w:hAnsi="Consolas" w:cs="宋体"/>
          <w:color w:val="A6E22E"/>
          <w:kern w:val="0"/>
          <w:sz w:val="24"/>
          <w:szCs w:val="24"/>
          <w:shd w:val="clear" w:color="auto" w:fill="23241F"/>
        </w:rPr>
        <w:t>print</w:t>
      </w:r>
      <w:r w:rsidRPr="009257D3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(word2)</w:t>
      </w:r>
    </w:p>
    <w:p w:rsidR="009257D3" w:rsidRPr="009257D3" w:rsidRDefault="009257D3" w:rsidP="009257D3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上面这段代码的意思是把「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word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」中的数据，赋值给「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word2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」这一变量。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亲手操作一下试试：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3443605" cy="1925955"/>
            <wp:effectExtent l="0" t="0" r="4445" b="0"/>
            <wp:docPr id="16" name="图片 1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0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 Symbol" w:eastAsia="宋体" w:hAnsi="Segoe UI Symbol" w:cs="Segoe UI Symbol"/>
          <w:color w:val="24292E"/>
          <w:kern w:val="0"/>
          <w:sz w:val="24"/>
          <w:szCs w:val="24"/>
        </w:rPr>
        <w:t>🔥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小练习：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把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「实小楼」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存入名为的「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name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」的变量中，并打印出来。</w:t>
      </w:r>
    </w:p>
    <w:p w:rsidR="009257D3" w:rsidRPr="009257D3" w:rsidRDefault="009257D3" w:rsidP="009257D3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9257D3">
        <w:rPr>
          <w:rFonts w:ascii="Segoe UI Symbol" w:eastAsia="宋体" w:hAnsi="Segoe UI Symbol" w:cs="Segoe UI Symbol"/>
          <w:color w:val="24292E"/>
          <w:kern w:val="0"/>
          <w:sz w:val="24"/>
          <w:szCs w:val="24"/>
        </w:rPr>
        <w:t>💡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9257D3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提示</w:t>
      </w:r>
      <w:r w:rsidRPr="009257D3">
        <w:rPr>
          <w:rFonts w:ascii="Segoe UI" w:eastAsia="宋体" w:hAnsi="Segoe UI" w:cs="Segoe UI"/>
          <w:color w:val="24292E"/>
          <w:kern w:val="0"/>
          <w:sz w:val="24"/>
          <w:szCs w:val="24"/>
        </w:rPr>
        <w:t>：「实小楼」是字符串，需要加引号</w:t>
      </w:r>
    </w:p>
    <w:p w:rsidR="00A21CD3" w:rsidRPr="00A21CD3" w:rsidRDefault="00A21CD3" w:rsidP="00A21CD3"/>
    <w:p w:rsidR="00A21CD3" w:rsidRDefault="00A21CD3" w:rsidP="00A21CD3">
      <w:pPr>
        <w:pStyle w:val="3"/>
        <w:numPr>
          <w:ilvl w:val="0"/>
          <w:numId w:val="2"/>
        </w:numPr>
      </w:pPr>
      <w:r>
        <w:rPr>
          <w:rFonts w:hint="eastAsia"/>
        </w:rPr>
        <w:t>Input()</w:t>
      </w:r>
      <w:r>
        <w:rPr>
          <w:rFonts w:hint="eastAsia"/>
        </w:rPr>
        <w:t>函数</w:t>
      </w:r>
    </w:p>
    <w:p w:rsidR="00276814" w:rsidRPr="00276814" w:rsidRDefault="00276814" w:rsidP="00276814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276814">
        <w:rPr>
          <w:rFonts w:ascii="Segoe UI" w:hAnsi="Segoe UI" w:cs="Segoe UI"/>
          <w:color w:val="24292E"/>
        </w:rPr>
        <w:t>🦁️️</w:t>
      </w:r>
      <w:r w:rsidRPr="00276814">
        <w:rPr>
          <w:rFonts w:ascii="Segoe UI" w:hAnsi="Segoe UI" w:cs="Segoe UI"/>
          <w:color w:val="24292E"/>
        </w:rPr>
        <w:t>：</w:t>
      </w:r>
      <w:r w:rsidRPr="00276814">
        <w:rPr>
          <w:rFonts w:ascii="Segoe UI" w:hAnsi="Segoe UI" w:cs="Segoe UI"/>
          <w:color w:val="24292E"/>
        </w:rPr>
        <w:t>️“</w:t>
      </w:r>
      <w:r w:rsidRPr="00276814">
        <w:rPr>
          <w:rFonts w:ascii="Segoe UI" w:hAnsi="Segoe UI" w:cs="Segoe UI"/>
          <w:color w:val="24292E"/>
        </w:rPr>
        <w:t>对了，还不知道你多大了，请用</w:t>
      </w:r>
      <w:r w:rsidRPr="00276814">
        <w:rPr>
          <w:rFonts w:ascii="Segoe UI" w:hAnsi="Segoe UI" w:cs="Segoe UI"/>
          <w:color w:val="24292E"/>
        </w:rPr>
        <w:t xml:space="preserve"> Python </w:t>
      </w:r>
      <w:r w:rsidRPr="00276814">
        <w:rPr>
          <w:rFonts w:ascii="Segoe UI" w:hAnsi="Segoe UI" w:cs="Segoe UI"/>
          <w:color w:val="24292E"/>
        </w:rPr>
        <w:t>告诉我吧～</w:t>
      </w:r>
      <w:r w:rsidRPr="00276814">
        <w:rPr>
          <w:rFonts w:ascii="Segoe UI" w:hAnsi="Segoe UI" w:cs="Segoe UI"/>
          <w:color w:val="24292E"/>
        </w:rPr>
        <w:t>”</w:t>
      </w:r>
    </w:p>
    <w:p w:rsidR="00276814" w:rsidRPr="00276814" w:rsidRDefault="00276814" w:rsidP="00276814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输入下面的代码：</w:t>
      </w:r>
    </w:p>
    <w:p w:rsidR="00276814" w:rsidRPr="00276814" w:rsidRDefault="00276814" w:rsidP="00276814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276814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age</w:t>
      </w:r>
      <w:r w:rsidRPr="00276814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input(</w:t>
      </w:r>
      <w:r w:rsidRPr="00276814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'My age is :'</w:t>
      </w:r>
      <w:r w:rsidRPr="00276814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76814" w:rsidRPr="00276814" w:rsidRDefault="00276814" w:rsidP="00276814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276814" w:rsidRPr="00276814" w:rsidRDefault="00276814" w:rsidP="00276814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执行代码后，弹出「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My age is :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」，在后面输入你的年龄，再按回车。</w:t>
      </w:r>
    </w:p>
    <w:p w:rsidR="00276814" w:rsidRPr="00276814" w:rsidRDefault="00276814" w:rsidP="00276814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这时，你的年龄就被存入了「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age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」这个变量中，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print 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一下试试：</w:t>
      </w:r>
    </w:p>
    <w:p w:rsidR="00276814" w:rsidRPr="00276814" w:rsidRDefault="00276814" w:rsidP="00276814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276814">
        <w:rPr>
          <w:rFonts w:ascii="Consolas" w:eastAsia="宋体" w:hAnsi="Consolas" w:cs="宋体"/>
          <w:color w:val="A6E22E"/>
          <w:kern w:val="0"/>
          <w:sz w:val="24"/>
          <w:szCs w:val="24"/>
          <w:shd w:val="clear" w:color="auto" w:fill="23241F"/>
        </w:rPr>
        <w:t>print</w:t>
      </w:r>
      <w:r w:rsidRPr="00276814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(age)</w:t>
      </w:r>
    </w:p>
    <w:p w:rsidR="00276814" w:rsidRPr="00276814" w:rsidRDefault="00276814" w:rsidP="00276814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276814" w:rsidRPr="00276814" w:rsidRDefault="00276814" w:rsidP="00276814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终端随之打印出了你的年龄。</w:t>
      </w:r>
    </w:p>
    <w:p w:rsidR="00276814" w:rsidRPr="00276814" w:rsidRDefault="00276814" w:rsidP="00276814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3443605" cy="1108710"/>
            <wp:effectExtent l="0" t="0" r="4445" b="0"/>
            <wp:docPr id="31" name="图片 3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0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814" w:rsidRPr="00276814" w:rsidRDefault="00276814" w:rsidP="00276814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7681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lastRenderedPageBreak/>
        <w:t>这就是我们今天学的第二个函数</w:t>
      </w:r>
      <w:r w:rsidRPr="0027681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—— </w:t>
      </w:r>
      <w:r w:rsidRPr="00276814">
        <w:rPr>
          <w:rFonts w:ascii="Consolas" w:eastAsia="宋体" w:hAnsi="Consolas" w:cs="宋体"/>
          <w:b/>
          <w:bCs/>
          <w:color w:val="E83E8C"/>
          <w:kern w:val="0"/>
          <w:sz w:val="27"/>
          <w:szCs w:val="27"/>
        </w:rPr>
        <w:t>input()</w:t>
      </w:r>
      <w:r w:rsidRPr="0027681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，主要作用是让用户输入某个内容并接收它</w:t>
      </w:r>
      <w:r w:rsidRPr="0027681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—— </w:t>
      </w:r>
      <w:r w:rsidRPr="0027681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比如注册时需要填写账号密码，你就可以用</w:t>
      </w:r>
      <w:r w:rsidRPr="0027681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 </w:t>
      </w:r>
      <w:r w:rsidRPr="00276814">
        <w:rPr>
          <w:rFonts w:ascii="Consolas" w:eastAsia="宋体" w:hAnsi="Consolas" w:cs="宋体"/>
          <w:b/>
          <w:bCs/>
          <w:color w:val="E83E8C"/>
          <w:kern w:val="0"/>
          <w:sz w:val="27"/>
          <w:szCs w:val="27"/>
        </w:rPr>
        <w:t>input()</w:t>
      </w:r>
      <w:r w:rsidRPr="0027681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 </w:t>
      </w:r>
      <w:r w:rsidRPr="0027681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搞定：</w:t>
      </w:r>
    </w:p>
    <w:p w:rsidR="00276814" w:rsidRPr="00276814" w:rsidRDefault="00276814" w:rsidP="00276814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276814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ID</w:t>
      </w:r>
      <w:r w:rsidRPr="00276814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input(</w:t>
      </w:r>
      <w:r w:rsidRPr="00276814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</w:t>
      </w:r>
      <w:r w:rsidRPr="00276814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请输入你的</w:t>
      </w:r>
      <w:r w:rsidRPr="00276814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ID</w:t>
      </w:r>
      <w:r w:rsidRPr="00276814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：</w:t>
      </w:r>
      <w:r w:rsidRPr="00276814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</w:t>
      </w:r>
      <w:r w:rsidRPr="00276814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76814" w:rsidRPr="00276814" w:rsidRDefault="00276814" w:rsidP="00276814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276814" w:rsidRPr="00276814" w:rsidRDefault="00276814" w:rsidP="00276814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用户填写的信息就会被存入「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ID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」这个变量中。</w:t>
      </w:r>
    </w:p>
    <w:p w:rsidR="00276814" w:rsidRPr="00276814" w:rsidRDefault="00276814" w:rsidP="00276814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（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⚠</w:t>
      </w:r>
      <w:r w:rsidRPr="0027681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注意</w:t>
      </w:r>
      <w:r w:rsidRPr="00276814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️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：如果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input()</w:t>
      </w:r>
      <w:r w:rsidRPr="00276814">
        <w:rPr>
          <w:rFonts w:ascii="Segoe UI" w:eastAsia="宋体" w:hAnsi="Segoe UI" w:cs="Segoe UI"/>
          <w:color w:val="24292E"/>
          <w:kern w:val="0"/>
          <w:sz w:val="24"/>
          <w:szCs w:val="24"/>
        </w:rPr>
        <w:t>函数执行后，你没有在后面输入内容，程序会一直卡住，等待你输入信息。）</w:t>
      </w:r>
    </w:p>
    <w:p w:rsidR="00276814" w:rsidRPr="00276814" w:rsidRDefault="00276814" w:rsidP="00276814">
      <w:pPr>
        <w:widowControl/>
        <w:shd w:val="clear" w:color="auto" w:fill="FFFFFF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276814">
        <w:rPr>
          <w:rFonts w:ascii="Segoe UI" w:eastAsia="宋体" w:hAnsi="Segoe UI" w:cs="Segoe UI"/>
          <w:color w:val="212529"/>
          <w:kern w:val="0"/>
          <w:sz w:val="24"/>
          <w:szCs w:val="24"/>
        </w:rPr>
        <w:t>下一步</w:t>
      </w:r>
    </w:p>
    <w:p w:rsidR="00A21CD3" w:rsidRPr="00A21CD3" w:rsidRDefault="00A21CD3" w:rsidP="00276814"/>
    <w:p w:rsidR="00A21CD3" w:rsidRDefault="00A21CD3" w:rsidP="00A21CD3">
      <w:pPr>
        <w:pStyle w:val="3"/>
      </w:pPr>
      <w:r>
        <w:rPr>
          <w:rFonts w:hint="eastAsia"/>
        </w:rPr>
        <w:t>7</w:t>
      </w:r>
      <w:r>
        <w:rPr>
          <w:rFonts w:hint="eastAsia"/>
        </w:rPr>
        <w:t>字符串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任何一本编程书籍之中，</w:t>
      </w:r>
      <w:r>
        <w:rPr>
          <w:rStyle w:val="a5"/>
          <w:rFonts w:ascii="Segoe UI" w:hAnsi="Segoe UI" w:cs="Segoe UI"/>
          <w:color w:val="24292E"/>
        </w:rPr>
        <w:t>字符串</w:t>
      </w:r>
      <w:r>
        <w:rPr>
          <w:rFonts w:ascii="Segoe UI" w:hAnsi="Segoe UI" w:cs="Segoe UI"/>
          <w:color w:val="24292E"/>
        </w:rPr>
        <w:t>的内容总是很长。这是因为：处理字符串是计算机程序中最普遍的需求之一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，人和计算机交互，所用的就是字符串而不是二进制数字。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用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引号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包裹起来的数据就是字符串。计算机无法识别人类的文字，所以引号的作用就是告诉计算机：我是字符串，不用管里面是什么内容。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包裹字符串的引号必须前后对应，成对出现。如果字符串中还有引号，要特别注意，如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He said "Today's weather is good."</w:t>
      </w:r>
      <w:r>
        <w:rPr>
          <w:rFonts w:ascii="Segoe UI" w:hAnsi="Segoe UI" w:cs="Segoe UI"/>
          <w:color w:val="24292E"/>
        </w:rPr>
        <w:t>，直接写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print('He said "Today's weather is good."')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就会报错。因为：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7033260" cy="1497965"/>
            <wp:effectExtent l="0" t="0" r="0" b="6985"/>
            <wp:docPr id="40" name="图片 4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26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正确的写法是，在</w:t>
      </w:r>
      <w:r>
        <w:rPr>
          <w:rFonts w:ascii="Segoe UI" w:hAnsi="Segoe UI" w:cs="Segoe UI"/>
          <w:color w:val="24292E"/>
        </w:rPr>
        <w:t xml:space="preserve"> Today </w:t>
      </w:r>
      <w:r>
        <w:rPr>
          <w:rFonts w:ascii="Segoe UI" w:hAnsi="Segoe UI" w:cs="Segoe UI"/>
          <w:color w:val="24292E"/>
        </w:rPr>
        <w:t>后面加入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转义符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\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：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7266305" cy="1459230"/>
            <wp:effectExtent l="0" t="0" r="0" b="7620"/>
            <wp:docPr id="39" name="图片 3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630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亲手在终端中试一下：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6984365" cy="885190"/>
            <wp:effectExtent l="0" t="0" r="6985" b="0"/>
            <wp:docPr id="38" name="图片 3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365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转义符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\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还有一个常用形式是和</w:t>
      </w:r>
      <w:r>
        <w:rPr>
          <w:rFonts w:ascii="Segoe UI" w:hAnsi="Segoe UI" w:cs="Segoe UI"/>
          <w:color w:val="24292E"/>
        </w:rPr>
        <w:t xml:space="preserve"> n </w:t>
      </w:r>
      <w:r>
        <w:rPr>
          <w:rFonts w:ascii="Segoe UI" w:hAnsi="Segoe UI" w:cs="Segoe UI"/>
          <w:color w:val="24292E"/>
        </w:rPr>
        <w:t>连起来用，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\n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代表换行符，就是用</w:t>
      </w:r>
      <w:r>
        <w:rPr>
          <w:rFonts w:ascii="Segoe UI" w:hAnsi="Segoe UI" w:cs="Segoe UI"/>
          <w:color w:val="24292E"/>
        </w:rPr>
        <w:t xml:space="preserve"> Enter </w:t>
      </w:r>
      <w:r>
        <w:rPr>
          <w:rFonts w:ascii="Segoe UI" w:hAnsi="Segoe UI" w:cs="Segoe UI"/>
          <w:color w:val="24292E"/>
        </w:rPr>
        <w:t>（回车）键敲出来的东西）。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5340350" cy="778510"/>
            <wp:effectExtent l="0" t="0" r="0" b="2540"/>
            <wp:docPr id="37" name="图片 3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3E6" w:rsidRDefault="00A533E6" w:rsidP="00A533E6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索引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字符串是一堆字符的集合，可以通过位置编号，来获得对应的字符。如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'hello_shiyanlou'</w:t>
      </w:r>
      <w:r>
        <w:rPr>
          <w:rFonts w:ascii="Segoe UI" w:hAnsi="Segoe UI" w:cs="Segoe UI"/>
          <w:color w:val="24292E"/>
        </w:rPr>
        <w:t>，编号</w:t>
      </w:r>
      <w:r>
        <w:rPr>
          <w:rFonts w:ascii="Segoe UI" w:hAnsi="Segoe UI" w:cs="Segoe UI"/>
          <w:color w:val="24292E"/>
        </w:rPr>
        <w:t xml:space="preserve"> 0 </w:t>
      </w:r>
      <w:r>
        <w:rPr>
          <w:rFonts w:ascii="Segoe UI" w:hAnsi="Segoe UI" w:cs="Segoe UI"/>
          <w:color w:val="24292E"/>
        </w:rPr>
        <w:t>对应第一个字符</w:t>
      </w:r>
      <w:r>
        <w:rPr>
          <w:rFonts w:ascii="Segoe UI" w:hAnsi="Segoe UI" w:cs="Segoe UI"/>
          <w:color w:val="24292E"/>
        </w:rPr>
        <w:t xml:space="preserve"> h</w:t>
      </w:r>
      <w:r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/>
          <w:color w:val="24292E"/>
        </w:rPr>
        <w:t xml:space="preserve">1 </w:t>
      </w:r>
      <w:r>
        <w:rPr>
          <w:rFonts w:ascii="Segoe UI" w:hAnsi="Segoe UI" w:cs="Segoe UI"/>
          <w:color w:val="24292E"/>
        </w:rPr>
        <w:t>对应第二个字符</w:t>
      </w:r>
      <w:r>
        <w:rPr>
          <w:rFonts w:ascii="Segoe UI" w:hAnsi="Segoe UI" w:cs="Segoe UI"/>
          <w:color w:val="24292E"/>
        </w:rPr>
        <w:t xml:space="preserve"> e</w:t>
      </w:r>
      <w:r>
        <w:rPr>
          <w:rFonts w:ascii="Segoe UI" w:hAnsi="Segoe UI" w:cs="Segoe UI"/>
          <w:color w:val="24292E"/>
        </w:rPr>
        <w:t>，依次类推。这个位置的编号，我们称之为：</w:t>
      </w:r>
      <w:r>
        <w:rPr>
          <w:rStyle w:val="a5"/>
          <w:rFonts w:ascii="Segoe UI" w:hAnsi="Segoe UI" w:cs="Segoe UI"/>
          <w:color w:val="24292E"/>
        </w:rPr>
        <w:t>索引</w:t>
      </w:r>
      <w:r>
        <w:rPr>
          <w:rFonts w:ascii="Segoe UI" w:hAnsi="Segoe UI" w:cs="Segoe UI"/>
          <w:color w:val="24292E"/>
        </w:rPr>
        <w:t>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这里你又学到了计算机世界的一大概念：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在计算机世界中，计数从</w:t>
      </w:r>
      <w:r>
        <w:rPr>
          <w:rStyle w:val="a5"/>
          <w:rFonts w:ascii="Segoe UI" w:hAnsi="Segoe UI" w:cs="Segoe UI"/>
          <w:color w:val="24292E"/>
        </w:rPr>
        <w:t xml:space="preserve"> 0 </w:t>
      </w:r>
      <w:r>
        <w:rPr>
          <w:rStyle w:val="a5"/>
          <w:rFonts w:ascii="Segoe UI" w:hAnsi="Segoe UI" w:cs="Segoe UI"/>
          <w:color w:val="24292E"/>
        </w:rPr>
        <w:t>开始。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在计算机世界中，计数从</w:t>
      </w:r>
      <w:r>
        <w:rPr>
          <w:rStyle w:val="a5"/>
          <w:rFonts w:ascii="Segoe UI" w:hAnsi="Segoe UI" w:cs="Segoe UI"/>
          <w:color w:val="24292E"/>
        </w:rPr>
        <w:t xml:space="preserve"> 0 </w:t>
      </w:r>
      <w:r>
        <w:rPr>
          <w:rStyle w:val="a5"/>
          <w:rFonts w:ascii="Segoe UI" w:hAnsi="Segoe UI" w:cs="Segoe UI"/>
          <w:color w:val="24292E"/>
        </w:rPr>
        <w:t>开始。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在计算机世界中，计数从</w:t>
      </w:r>
      <w:r>
        <w:rPr>
          <w:rStyle w:val="a5"/>
          <w:rFonts w:ascii="Segoe UI" w:hAnsi="Segoe UI" w:cs="Segoe UI"/>
          <w:color w:val="24292E"/>
        </w:rPr>
        <w:t xml:space="preserve"> 0 </w:t>
      </w:r>
      <w:r>
        <w:rPr>
          <w:rStyle w:val="a5"/>
          <w:rFonts w:ascii="Segoe UI" w:hAnsi="Segoe UI" w:cs="Segoe UI"/>
          <w:color w:val="24292E"/>
        </w:rPr>
        <w:t>开始。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索引除了是正数，也可以是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负值</w:t>
      </w:r>
      <w:r>
        <w:rPr>
          <w:rFonts w:ascii="Segoe UI" w:hAnsi="Segoe UI" w:cs="Segoe UI"/>
          <w:color w:val="24292E"/>
        </w:rPr>
        <w:t>，表示倒数第几个。比如最后一个字符的索引为</w:t>
      </w:r>
      <w:r>
        <w:rPr>
          <w:rFonts w:ascii="Segoe UI" w:hAnsi="Segoe UI" w:cs="Segoe UI"/>
          <w:color w:val="24292E"/>
        </w:rPr>
        <w:t xml:space="preserve"> -1</w:t>
      </w:r>
      <w:r>
        <w:rPr>
          <w:rFonts w:ascii="Segoe UI" w:hAnsi="Segoe UI" w:cs="Segoe UI"/>
          <w:color w:val="24292E"/>
        </w:rPr>
        <w:t>，倒数第二个字符的索引为</w:t>
      </w:r>
      <w:r>
        <w:rPr>
          <w:rFonts w:ascii="Segoe UI" w:hAnsi="Segoe UI" w:cs="Segoe UI"/>
          <w:color w:val="24292E"/>
        </w:rPr>
        <w:t xml:space="preserve"> -2</w:t>
      </w:r>
      <w:r>
        <w:rPr>
          <w:rFonts w:ascii="Segoe UI" w:hAnsi="Segoe UI" w:cs="Segoe UI"/>
          <w:color w:val="24292E"/>
        </w:rPr>
        <w:t>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简单的示例：</w:t>
      </w:r>
    </w:p>
    <w:p w:rsidR="00A533E6" w:rsidRDefault="00A533E6" w:rsidP="00A533E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&gt; string = 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'hello_shiyanlou'</w:t>
      </w:r>
    </w:p>
    <w:p w:rsidR="00A533E6" w:rsidRDefault="00A533E6" w:rsidP="00A533E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>&gt; string[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0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] 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#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获取第一个字符</w:t>
      </w:r>
    </w:p>
    <w:p w:rsidR="00A533E6" w:rsidRDefault="00A533E6" w:rsidP="00A533E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string"/>
          <w:rFonts w:ascii="Consolas" w:hAnsi="Consolas"/>
          <w:color w:val="E6DB74"/>
          <w:shd w:val="clear" w:color="auto" w:fill="23241F"/>
        </w:rPr>
        <w:t>'h'</w:t>
      </w:r>
    </w:p>
    <w:p w:rsidR="00A533E6" w:rsidRDefault="00A533E6" w:rsidP="00A533E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>&gt; string[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] 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#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获取第二个字符</w:t>
      </w:r>
    </w:p>
    <w:p w:rsidR="00A533E6" w:rsidRDefault="00A533E6" w:rsidP="00A533E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string"/>
          <w:rFonts w:ascii="Consolas" w:hAnsi="Consolas"/>
          <w:color w:val="E6DB74"/>
          <w:shd w:val="clear" w:color="auto" w:fill="23241F"/>
        </w:rPr>
        <w:t>'e'</w:t>
      </w:r>
    </w:p>
    <w:p w:rsidR="00A533E6" w:rsidRDefault="00A533E6" w:rsidP="00A533E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>&gt; string[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2</w:t>
      </w:r>
      <w:r>
        <w:rPr>
          <w:rStyle w:val="HTML"/>
          <w:rFonts w:ascii="Consolas" w:hAnsi="Consolas"/>
          <w:color w:val="F8F8F2"/>
          <w:shd w:val="clear" w:color="auto" w:fill="23241F"/>
        </w:rPr>
        <w:t>]</w:t>
      </w:r>
    </w:p>
    <w:p w:rsidR="00A533E6" w:rsidRDefault="00A533E6" w:rsidP="00A533E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string"/>
          <w:rFonts w:ascii="Consolas" w:hAnsi="Consolas"/>
          <w:color w:val="E6DB74"/>
          <w:shd w:val="clear" w:color="auto" w:fill="23241F"/>
        </w:rPr>
        <w:t>'l'</w:t>
      </w:r>
    </w:p>
    <w:p w:rsidR="00A533E6" w:rsidRDefault="00A533E6" w:rsidP="00A533E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>&gt; string[-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] 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#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获取倒数第一个字符</w:t>
      </w:r>
    </w:p>
    <w:p w:rsidR="00A533E6" w:rsidRDefault="00A533E6" w:rsidP="00A533E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string"/>
          <w:rFonts w:ascii="Consolas" w:hAnsi="Consolas"/>
          <w:color w:val="E6DB74"/>
          <w:shd w:val="clear" w:color="auto" w:fill="23241F"/>
        </w:rPr>
        <w:t>'u'</w:t>
      </w:r>
    </w:p>
    <w:p w:rsidR="00A533E6" w:rsidRDefault="00A533E6" w:rsidP="00A533E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>&gt; string[-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2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] 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#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获取倒数第二个字符</w:t>
      </w:r>
    </w:p>
    <w:p w:rsidR="00A533E6" w:rsidRDefault="00A533E6" w:rsidP="00A533E6">
      <w:pPr>
        <w:pStyle w:val="HTML0"/>
        <w:shd w:val="clear" w:color="auto" w:fill="F9F9F9"/>
        <w:rPr>
          <w:rFonts w:ascii="Consolas" w:hAnsi="Consolas"/>
          <w:color w:val="212529"/>
        </w:rPr>
      </w:pPr>
      <w:r>
        <w:rPr>
          <w:rStyle w:val="hljs-string"/>
          <w:rFonts w:ascii="Consolas" w:hAnsi="Consolas"/>
          <w:color w:val="E6DB74"/>
          <w:shd w:val="clear" w:color="auto" w:fill="23241F"/>
        </w:rPr>
        <w:t>'o'</w:t>
      </w:r>
    </w:p>
    <w:p w:rsidR="00A533E6" w:rsidRDefault="00A533E6" w:rsidP="00A533E6">
      <w:pPr>
        <w:pStyle w:val="HTML0"/>
        <w:shd w:val="clear" w:color="auto" w:fill="F9F9F9"/>
        <w:rPr>
          <w:rFonts w:ascii="Consolas" w:hAnsi="Consolas"/>
          <w:color w:val="212529"/>
        </w:rPr>
      </w:pPr>
    </w:p>
    <w:p w:rsidR="00A533E6" w:rsidRDefault="00A533E6" w:rsidP="00A533E6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format()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7"/>
          <w:szCs w:val="27"/>
        </w:rPr>
        <w:t>format()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是专门用来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格式化字符串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的函数，它最常用的功能就是「插入数据」和「数字格式化」。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 xml:space="preserve">1. </w:t>
      </w:r>
      <w:r>
        <w:rPr>
          <w:rStyle w:val="a5"/>
          <w:rFonts w:ascii="Segoe UI" w:hAnsi="Segoe UI" w:cs="Segoe UI"/>
          <w:color w:val="24292E"/>
        </w:rPr>
        <w:t>插入数据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先看下面的代码，相信现在的你已经能看懂是什么意思了。我们让用户输入姓名和年龄，并用</w:t>
      </w:r>
      <w:r>
        <w:rPr>
          <w:rFonts w:ascii="Segoe UI" w:hAnsi="Segoe UI" w:cs="Segoe UI"/>
          <w:color w:val="24292E"/>
        </w:rPr>
        <w:t xml:space="preserve"> name </w:t>
      </w:r>
      <w:r>
        <w:rPr>
          <w:rFonts w:ascii="Segoe UI" w:hAnsi="Segoe UI" w:cs="Segoe UI"/>
          <w:color w:val="24292E"/>
        </w:rPr>
        <w:t>和</w:t>
      </w:r>
      <w:r>
        <w:rPr>
          <w:rFonts w:ascii="Segoe UI" w:hAnsi="Segoe UI" w:cs="Segoe UI"/>
          <w:color w:val="24292E"/>
        </w:rPr>
        <w:t xml:space="preserve"> age </w:t>
      </w:r>
      <w:r>
        <w:rPr>
          <w:rFonts w:ascii="Segoe UI" w:hAnsi="Segoe UI" w:cs="Segoe UI"/>
          <w:color w:val="24292E"/>
        </w:rPr>
        <w:t>变量接收数据。</w:t>
      </w:r>
    </w:p>
    <w:p w:rsidR="00A533E6" w:rsidRDefault="00A533E6" w:rsidP="00A533E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attr"/>
          <w:rFonts w:ascii="Consolas" w:hAnsi="Consolas"/>
          <w:color w:val="F92672"/>
          <w:shd w:val="clear" w:color="auto" w:fill="23241F"/>
        </w:rPr>
        <w:t>name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= input(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请输入姓名：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</w:t>
      </w:r>
      <w:r>
        <w:rPr>
          <w:rStyle w:val="HTML"/>
          <w:rFonts w:ascii="Consolas" w:hAnsi="Consolas"/>
          <w:color w:val="F8F8F2"/>
          <w:shd w:val="clear" w:color="auto" w:fill="23241F"/>
        </w:rPr>
        <w:t>)</w:t>
      </w:r>
    </w:p>
    <w:p w:rsidR="00A533E6" w:rsidRDefault="00A533E6" w:rsidP="00A533E6">
      <w:pPr>
        <w:pStyle w:val="HTML0"/>
        <w:shd w:val="clear" w:color="auto" w:fill="F9F9F9"/>
        <w:rPr>
          <w:rFonts w:ascii="Consolas" w:hAnsi="Consolas"/>
          <w:color w:val="212529"/>
        </w:rPr>
      </w:pPr>
      <w:r>
        <w:rPr>
          <w:rStyle w:val="hljs-attr"/>
          <w:rFonts w:ascii="Consolas" w:hAnsi="Consolas"/>
          <w:color w:val="F92672"/>
          <w:shd w:val="clear" w:color="auto" w:fill="23241F"/>
        </w:rPr>
        <w:t>age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= input(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请输入年龄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</w:t>
      </w:r>
      <w:r>
        <w:rPr>
          <w:rStyle w:val="HTML"/>
          <w:rFonts w:ascii="Consolas" w:hAnsi="Consolas"/>
          <w:color w:val="F8F8F2"/>
          <w:shd w:val="clear" w:color="auto" w:fill="23241F"/>
        </w:rPr>
        <w:t>)</w:t>
      </w:r>
    </w:p>
    <w:p w:rsidR="00A533E6" w:rsidRDefault="00A533E6" w:rsidP="00A533E6">
      <w:pPr>
        <w:pStyle w:val="HTML0"/>
        <w:shd w:val="clear" w:color="auto" w:fill="F9F9F9"/>
        <w:rPr>
          <w:rFonts w:ascii="Consolas" w:hAnsi="Consolas"/>
          <w:color w:val="212529"/>
        </w:rPr>
      </w:pP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现在我想打印</w:t>
      </w:r>
      <w:r>
        <w:rPr>
          <w:rFonts w:ascii="Segoe UI" w:hAnsi="Segoe UI" w:cs="Segoe UI"/>
          <w:color w:val="24292E"/>
        </w:rPr>
        <w:t xml:space="preserve"> “</w:t>
      </w:r>
      <w:r>
        <w:rPr>
          <w:rFonts w:ascii="Segoe UI" w:hAnsi="Segoe UI" w:cs="Segoe UI"/>
          <w:color w:val="24292E"/>
        </w:rPr>
        <w:t>你叫</w:t>
      </w:r>
      <w:r>
        <w:rPr>
          <w:rFonts w:ascii="Segoe UI" w:hAnsi="Segoe UI" w:cs="Segoe UI"/>
          <w:color w:val="24292E"/>
        </w:rPr>
        <w:t>xxx</w:t>
      </w:r>
      <w:r>
        <w:rPr>
          <w:rFonts w:ascii="Segoe UI" w:hAnsi="Segoe UI" w:cs="Segoe UI"/>
          <w:color w:val="24292E"/>
        </w:rPr>
        <w:t>，今年</w:t>
      </w:r>
      <w:r>
        <w:rPr>
          <w:rFonts w:ascii="Segoe UI" w:hAnsi="Segoe UI" w:cs="Segoe UI"/>
          <w:color w:val="24292E"/>
        </w:rPr>
        <w:t>x</w:t>
      </w:r>
      <w:r>
        <w:rPr>
          <w:rFonts w:ascii="Segoe UI" w:hAnsi="Segoe UI" w:cs="Segoe UI"/>
          <w:color w:val="24292E"/>
        </w:rPr>
        <w:t>岁了</w:t>
      </w:r>
      <w:r>
        <w:rPr>
          <w:rFonts w:ascii="Segoe UI" w:hAnsi="Segoe UI" w:cs="Segoe UI"/>
          <w:color w:val="24292E"/>
        </w:rPr>
        <w:t xml:space="preserve">” </w:t>
      </w:r>
      <w:r>
        <w:rPr>
          <w:rFonts w:ascii="Segoe UI" w:hAnsi="Segoe UI" w:cs="Segoe UI"/>
          <w:color w:val="24292E"/>
        </w:rPr>
        <w:t>，代码该怎么写？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有两种写法：</w:t>
      </w:r>
    </w:p>
    <w:p w:rsidR="00A533E6" w:rsidRDefault="00A533E6" w:rsidP="00A533E6">
      <w:pPr>
        <w:pStyle w:val="HTML0"/>
        <w:shd w:val="clear" w:color="auto" w:fill="F9F9F9"/>
        <w:rPr>
          <w:rFonts w:ascii="Consolas" w:hAnsi="Consolas"/>
          <w:color w:val="212529"/>
        </w:rPr>
      </w:pPr>
      <w:r>
        <w:rPr>
          <w:rStyle w:val="hljs-title"/>
          <w:rFonts w:ascii="Consolas" w:hAnsi="Consolas"/>
          <w:color w:val="A6E22E"/>
          <w:shd w:val="clear" w:color="auto" w:fill="23241F"/>
        </w:rPr>
        <w:t>print</w:t>
      </w:r>
      <w:r>
        <w:rPr>
          <w:rStyle w:val="hljs-params"/>
          <w:rFonts w:ascii="Consolas" w:hAnsi="Consolas"/>
          <w:color w:val="F8F8F2"/>
          <w:shd w:val="clear" w:color="auto" w:fill="23241F"/>
        </w:rPr>
        <w:t>(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你叫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</w:t>
      </w:r>
      <w:r>
        <w:rPr>
          <w:rStyle w:val="hljs-params"/>
          <w:rFonts w:ascii="Consolas" w:hAnsi="Consolas"/>
          <w:color w:val="F8F8F2"/>
          <w:shd w:val="clear" w:color="auto" w:fill="23241F"/>
        </w:rPr>
        <w:t>+name+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，今年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</w:t>
      </w:r>
      <w:r>
        <w:rPr>
          <w:rStyle w:val="hljs-params"/>
          <w:rFonts w:ascii="Consolas" w:hAnsi="Consolas"/>
          <w:color w:val="F8F8F2"/>
          <w:shd w:val="clear" w:color="auto" w:fill="23241F"/>
        </w:rPr>
        <w:t xml:space="preserve"> + age + 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岁了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</w:t>
      </w:r>
      <w:r>
        <w:rPr>
          <w:rStyle w:val="hljs-params"/>
          <w:rFonts w:ascii="Consolas" w:hAnsi="Consolas"/>
          <w:color w:val="F8F8F2"/>
          <w:shd w:val="clear" w:color="auto" w:fill="23241F"/>
        </w:rPr>
        <w:t>)</w:t>
      </w:r>
    </w:p>
    <w:p w:rsidR="00A533E6" w:rsidRDefault="00A533E6" w:rsidP="00A533E6">
      <w:pPr>
        <w:pStyle w:val="HTML0"/>
        <w:shd w:val="clear" w:color="auto" w:fill="F9F9F9"/>
        <w:rPr>
          <w:rFonts w:ascii="Consolas" w:hAnsi="Consolas"/>
          <w:color w:val="212529"/>
        </w:rPr>
      </w:pP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这种方法用</w:t>
      </w:r>
      <w:r>
        <w:rPr>
          <w:rFonts w:ascii="Segoe UI" w:hAnsi="Segoe UI" w:cs="Segoe UI"/>
          <w:color w:val="24292E"/>
        </w:rPr>
        <w:t xml:space="preserve"> + </w:t>
      </w:r>
      <w:r>
        <w:rPr>
          <w:rFonts w:ascii="Segoe UI" w:hAnsi="Segoe UI" w:cs="Segoe UI"/>
          <w:color w:val="24292E"/>
        </w:rPr>
        <w:t>号串联打印的内容，虽然可行，但是比较麻烦，而且有局限性。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这时，你可以使用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format()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函数，实现插入效果，用法如下：</w:t>
      </w:r>
    </w:p>
    <w:p w:rsidR="00A533E6" w:rsidRDefault="00A533E6" w:rsidP="00A533E6">
      <w:pPr>
        <w:pStyle w:val="HTML0"/>
        <w:shd w:val="clear" w:color="auto" w:fill="F9F9F9"/>
        <w:rPr>
          <w:rFonts w:ascii="Consolas" w:hAnsi="Consolas"/>
          <w:color w:val="212529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print</w:t>
      </w:r>
      <w:r>
        <w:rPr>
          <w:rStyle w:val="HTML"/>
          <w:rFonts w:ascii="Consolas" w:hAnsi="Consolas"/>
          <w:color w:val="F8F8F2"/>
          <w:shd w:val="clear" w:color="auto" w:fill="23241F"/>
        </w:rPr>
        <w:t>('</w:t>
      </w:r>
      <w:r>
        <w:rPr>
          <w:rStyle w:val="HTML"/>
          <w:rFonts w:ascii="Consolas" w:hAnsi="Consolas"/>
          <w:color w:val="F8F8F2"/>
          <w:shd w:val="clear" w:color="auto" w:fill="23241F"/>
        </w:rPr>
        <w:t>你叫</w:t>
      </w:r>
      <w:r>
        <w:rPr>
          <w:rStyle w:val="HTML"/>
          <w:rFonts w:ascii="Consolas" w:hAnsi="Consolas"/>
          <w:color w:val="F8F8F2"/>
          <w:shd w:val="clear" w:color="auto" w:fill="23241F"/>
        </w:rPr>
        <w:t>{}</w:t>
      </w:r>
      <w:r>
        <w:rPr>
          <w:rStyle w:val="HTML"/>
          <w:rFonts w:ascii="Consolas" w:hAnsi="Consolas"/>
          <w:color w:val="F8F8F2"/>
          <w:shd w:val="clear" w:color="auto" w:fill="23241F"/>
        </w:rPr>
        <w:t>，今年</w:t>
      </w:r>
      <w:r>
        <w:rPr>
          <w:rStyle w:val="HTML"/>
          <w:rFonts w:ascii="Consolas" w:hAnsi="Consolas"/>
          <w:color w:val="F8F8F2"/>
          <w:shd w:val="clear" w:color="auto" w:fill="23241F"/>
        </w:rPr>
        <w:t>{}</w:t>
      </w:r>
      <w:r>
        <w:rPr>
          <w:rStyle w:val="HTML"/>
          <w:rFonts w:ascii="Consolas" w:hAnsi="Consolas"/>
          <w:color w:val="F8F8F2"/>
          <w:shd w:val="clear" w:color="auto" w:fill="23241F"/>
        </w:rPr>
        <w:t>岁了</w:t>
      </w:r>
      <w:r>
        <w:rPr>
          <w:rStyle w:val="HTML"/>
          <w:rFonts w:ascii="Consolas" w:hAnsi="Consolas"/>
          <w:color w:val="F8F8F2"/>
          <w:shd w:val="clear" w:color="auto" w:fill="23241F"/>
        </w:rPr>
        <w:t>'.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format</w:t>
      </w:r>
      <w:r>
        <w:rPr>
          <w:rStyle w:val="HTML"/>
          <w:rFonts w:ascii="Consolas" w:hAnsi="Consolas"/>
          <w:color w:val="F8F8F2"/>
          <w:shd w:val="clear" w:color="auto" w:fill="23241F"/>
        </w:rPr>
        <w:t>(name,age))</w:t>
      </w:r>
    </w:p>
    <w:p w:rsidR="00A533E6" w:rsidRDefault="00A533E6" w:rsidP="00A533E6">
      <w:pPr>
        <w:pStyle w:val="HTML0"/>
        <w:shd w:val="clear" w:color="auto" w:fill="F9F9F9"/>
        <w:rPr>
          <w:rFonts w:ascii="Consolas" w:hAnsi="Consolas"/>
          <w:color w:val="212529"/>
        </w:rPr>
      </w:pP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7"/>
          <w:szCs w:val="27"/>
        </w:rPr>
        <w:t>{}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为占位符，我先把这个位置占住，具体数据在后面导入。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下图可以让你有更好的理解：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7422515" cy="2558415"/>
            <wp:effectExtent l="0" t="0" r="6985" b="0"/>
            <wp:docPr id="36" name="图片 3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251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 xml:space="preserve">2. </w:t>
      </w:r>
      <w:r>
        <w:rPr>
          <w:rStyle w:val="a5"/>
          <w:rFonts w:ascii="Segoe UI" w:hAnsi="Segoe UI" w:cs="Segoe UI"/>
          <w:color w:val="24292E"/>
        </w:rPr>
        <w:t>数字格式化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7"/>
          <w:szCs w:val="27"/>
        </w:rPr>
        <w:t>format()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的第二种常用功能，是格式化数字，比如我们要输出圆周率，但只保留两位小数，可以这么写：</w:t>
      </w:r>
    </w:p>
    <w:p w:rsidR="00A533E6" w:rsidRDefault="00A533E6" w:rsidP="00A533E6">
      <w:pPr>
        <w:pStyle w:val="HTML0"/>
        <w:shd w:val="clear" w:color="auto" w:fill="F9F9F9"/>
        <w:rPr>
          <w:rFonts w:ascii="Consolas" w:hAnsi="Consolas"/>
          <w:color w:val="212529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print</w:t>
      </w:r>
      <w:r>
        <w:rPr>
          <w:rStyle w:val="HTML"/>
          <w:rFonts w:ascii="Consolas" w:hAnsi="Consolas"/>
          <w:color w:val="F8F8F2"/>
          <w:shd w:val="clear" w:color="auto" w:fill="23241F"/>
        </w:rPr>
        <w:t>(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"{:.2f}"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format</w:t>
      </w:r>
      <w:r>
        <w:rPr>
          <w:rStyle w:val="HTML"/>
          <w:rFonts w:ascii="Consolas" w:hAnsi="Consolas"/>
          <w:color w:val="F8F8F2"/>
          <w:shd w:val="clear" w:color="auto" w:fill="23241F"/>
        </w:rPr>
        <w:t>(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3.1415926</w:t>
      </w:r>
      <w:r>
        <w:rPr>
          <w:rStyle w:val="HTML"/>
          <w:rFonts w:ascii="Consolas" w:hAnsi="Consolas"/>
          <w:color w:val="F8F8F2"/>
          <w:shd w:val="clear" w:color="auto" w:fill="23241F"/>
        </w:rPr>
        <w:t>))</w:t>
      </w:r>
    </w:p>
    <w:p w:rsidR="00A533E6" w:rsidRDefault="00A533E6" w:rsidP="00A533E6">
      <w:pPr>
        <w:pStyle w:val="HTML0"/>
        <w:shd w:val="clear" w:color="auto" w:fill="F9F9F9"/>
        <w:rPr>
          <w:rFonts w:ascii="Consolas" w:hAnsi="Consolas"/>
          <w:color w:val="212529"/>
        </w:rPr>
      </w:pP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如果要保留三位，则改成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{:.3f}</w:t>
      </w:r>
      <w:r>
        <w:rPr>
          <w:rFonts w:ascii="Segoe UI" w:hAnsi="Segoe UI" w:cs="Segoe UI"/>
          <w:color w:val="24292E"/>
        </w:rPr>
        <w:t>；不带小数，则改成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{:.0f}</w:t>
      </w:r>
      <w:r>
        <w:rPr>
          <w:rFonts w:ascii="Segoe UI" w:hAnsi="Segoe UI" w:cs="Segoe UI"/>
          <w:color w:val="24292E"/>
        </w:rPr>
        <w:t>，依次类推。</w:t>
      </w:r>
    </w:p>
    <w:p w:rsidR="00A533E6" w:rsidRDefault="00A533E6" w:rsidP="00A533E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7"/>
          <w:szCs w:val="27"/>
        </w:rPr>
        <w:t>format()</w:t>
      </w:r>
      <w:r>
        <w:rPr>
          <w:rFonts w:ascii="Segoe UI" w:hAnsi="Segoe UI" w:cs="Segoe UI"/>
          <w:color w:val="24292E"/>
        </w:rPr>
        <w:t>功能还有很多，我们之后用到时在做学习。</w:t>
      </w:r>
    </w:p>
    <w:p w:rsidR="00A533E6" w:rsidRPr="00A533E6" w:rsidRDefault="00A533E6" w:rsidP="00A533E6"/>
    <w:p w:rsidR="004655F7" w:rsidRPr="004655F7" w:rsidRDefault="004655F7" w:rsidP="004655F7">
      <w:pPr>
        <w:pStyle w:val="4"/>
      </w:pPr>
      <w:r w:rsidRPr="004655F7">
        <w:rPr>
          <w:rFonts w:ascii="Segoe UI Symbol" w:hAnsi="Segoe UI Symbol" w:cs="Segoe UI Symbol"/>
        </w:rPr>
        <w:lastRenderedPageBreak/>
        <w:t>💡</w:t>
      </w:r>
      <w:r w:rsidRPr="004655F7">
        <w:t xml:space="preserve"> </w:t>
      </w:r>
      <w:r w:rsidRPr="004655F7">
        <w:t>注释</w:t>
      </w:r>
    </w:p>
    <w:p w:rsidR="004655F7" w:rsidRPr="004655F7" w:rsidRDefault="004655F7" w:rsidP="004655F7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注释，可理解为程序的注解、提示，用来帮助他人和自己阅读、理解、编写代码。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python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中，</w:t>
      </w:r>
      <w:r w:rsidRPr="004655F7">
        <w:rPr>
          <w:rFonts w:ascii="Consolas" w:eastAsia="宋体" w:hAnsi="Consolas" w:cs="宋体"/>
          <w:color w:val="E83E8C"/>
          <w:kern w:val="0"/>
          <w:sz w:val="27"/>
          <w:szCs w:val="27"/>
        </w:rPr>
        <w:t>#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常被用作写单行注释，</w:t>
      </w:r>
      <w:r w:rsidRPr="004655F7">
        <w:rPr>
          <w:rFonts w:ascii="Consolas" w:eastAsia="宋体" w:hAnsi="Consolas" w:cs="宋体"/>
          <w:color w:val="E83E8C"/>
          <w:kern w:val="0"/>
          <w:sz w:val="27"/>
          <w:szCs w:val="27"/>
        </w:rPr>
        <w:t>#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号后的内容会被忽略，不会被当作代码处理。</w:t>
      </w:r>
    </w:p>
    <w:p w:rsidR="004655F7" w:rsidRPr="004655F7" w:rsidRDefault="004655F7" w:rsidP="004655F7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如：</w:t>
      </w:r>
    </w:p>
    <w:p w:rsidR="004655F7" w:rsidRPr="004655F7" w:rsidRDefault="004655F7" w:rsidP="004655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4655F7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# </w:t>
      </w:r>
      <w:r w:rsidRPr="004655F7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注释可以写在开头：下面要打印</w:t>
      </w:r>
      <w:r w:rsidRPr="004655F7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“hello shiyanlou”</w:t>
      </w:r>
    </w:p>
    <w:p w:rsidR="004655F7" w:rsidRPr="004655F7" w:rsidRDefault="004655F7" w:rsidP="004655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4655F7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print</w:t>
      </w:r>
      <w:r w:rsidRPr="004655F7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r w:rsidRPr="004655F7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"hello shiyanlou"</w:t>
      </w:r>
      <w:r w:rsidRPr="004655F7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4655F7" w:rsidRPr="004655F7" w:rsidRDefault="004655F7" w:rsidP="004655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4655F7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print</w:t>
      </w:r>
      <w:r w:rsidRPr="004655F7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r w:rsidRPr="004655F7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"hello world"</w:t>
      </w:r>
      <w:r w:rsidRPr="004655F7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  # </w:t>
      </w:r>
      <w:r w:rsidRPr="004655F7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注释也可以写在后面：这里打印</w:t>
      </w:r>
      <w:r w:rsidRPr="004655F7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“hello world”</w:t>
      </w:r>
    </w:p>
    <w:p w:rsidR="004655F7" w:rsidRPr="004655F7" w:rsidRDefault="004655F7" w:rsidP="004655F7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4655F7" w:rsidRPr="004655F7" w:rsidRDefault="004655F7" w:rsidP="004655F7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655F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注释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对程序员来说非常重要，甚至直接决定了你的寿命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……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写注释可以帮你理清思路，提高程序的可维护性；如果没有注释，你会连自己的代码都看不懂，而且极可能会被同事、上司打死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……</w:t>
      </w:r>
    </w:p>
    <w:p w:rsidR="004655F7" w:rsidRPr="004655F7" w:rsidRDefault="004655F7" w:rsidP="004655F7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另外，如果有一些代码暂时不需要被执行，可以先不要删掉它（因为后面可能还会使用），而是使用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4655F7">
        <w:rPr>
          <w:rFonts w:ascii="Consolas" w:eastAsia="宋体" w:hAnsi="Consolas" w:cs="宋体"/>
          <w:color w:val="E83E8C"/>
          <w:kern w:val="0"/>
          <w:sz w:val="27"/>
          <w:szCs w:val="27"/>
        </w:rPr>
        <w:t>#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将其注释掉。这样代码就暂时不会被执行了，之后再需要这段代码时，删掉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4655F7">
        <w:rPr>
          <w:rFonts w:ascii="Consolas" w:eastAsia="宋体" w:hAnsi="Consolas" w:cs="宋体"/>
          <w:color w:val="E83E8C"/>
          <w:kern w:val="0"/>
          <w:sz w:val="27"/>
          <w:szCs w:val="27"/>
        </w:rPr>
        <w:t>#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4655F7">
        <w:rPr>
          <w:rFonts w:ascii="Segoe UI" w:eastAsia="宋体" w:hAnsi="Segoe UI" w:cs="Segoe UI"/>
          <w:color w:val="24292E"/>
          <w:kern w:val="0"/>
          <w:sz w:val="24"/>
          <w:szCs w:val="24"/>
        </w:rPr>
        <w:t>就好了。</w:t>
      </w:r>
    </w:p>
    <w:p w:rsidR="00A21CD3" w:rsidRDefault="00A21CD3" w:rsidP="00A21CD3">
      <w:pPr>
        <w:pStyle w:val="3"/>
      </w:pPr>
      <w:r>
        <w:rPr>
          <w:rFonts w:hint="eastAsia"/>
        </w:rPr>
        <w:t>8</w:t>
      </w:r>
      <w:r w:rsidR="00584426">
        <w:rPr>
          <w:rFonts w:hint="eastAsia"/>
        </w:rPr>
        <w:t>运算符</w:t>
      </w:r>
    </w:p>
    <w:p w:rsidR="00584426" w:rsidRDefault="00584426" w:rsidP="0058442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运算</w:t>
      </w:r>
      <w:r>
        <w:rPr>
          <w:rFonts w:ascii="Segoe UI" w:hAnsi="Segoe UI" w:cs="Segoe UI"/>
          <w:color w:val="24292E"/>
        </w:rPr>
        <w:t>，是计算机最基本的功能，我们先来学习一下运算符。</w:t>
      </w:r>
    </w:p>
    <w:p w:rsidR="00584426" w:rsidRDefault="00584426" w:rsidP="0058442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运算符用于执行程序的运算，我们这里先学习最简单的几种：「算术运算符」、「比较运算符」、「赋值运算符」、「逻辑运算符」。</w:t>
      </w:r>
    </w:p>
    <w:p w:rsidR="00584426" w:rsidRDefault="00584426" w:rsidP="0058442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不要被这些名词吓到，其实大多都是些你小学就学过的概念</w:t>
      </w:r>
      <w:r>
        <w:rPr>
          <w:rFonts w:ascii="Segoe UI" w:hAnsi="Segoe UI" w:cs="Segoe UI"/>
          <w:color w:val="24292E"/>
        </w:rPr>
        <w:t>……</w:t>
      </w:r>
    </w:p>
    <w:p w:rsidR="00584426" w:rsidRDefault="00584426" w:rsidP="00584426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算术运算符</w:t>
      </w:r>
    </w:p>
    <w:p w:rsidR="00584426" w:rsidRDefault="00584426" w:rsidP="0058442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即小学数学中的运算符，最常用的还是「加减乘除余」这五种：</w:t>
      </w:r>
    </w:p>
    <w:tbl>
      <w:tblPr>
        <w:tblW w:w="6715" w:type="dxa"/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2"/>
        <w:gridCol w:w="1009"/>
        <w:gridCol w:w="4694"/>
      </w:tblGrid>
      <w:tr w:rsidR="00584426" w:rsidTr="00584426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jc w:val="center"/>
              <w:rPr>
                <w:rFonts w:ascii="Segoe UI" w:eastAsia="宋体" w:hAnsi="Segoe UI" w:cs="Segoe UI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24292E"/>
              </w:rPr>
              <w:t>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jc w:val="center"/>
              <w:rPr>
                <w:rFonts w:ascii="Segoe UI" w:eastAsia="宋体" w:hAnsi="Segoe UI" w:cs="Segoe UI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24292E"/>
              </w:rPr>
              <w:t>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jc w:val="center"/>
              <w:rPr>
                <w:rFonts w:ascii="Segoe UI" w:eastAsia="宋体" w:hAnsi="Segoe UI" w:cs="Segoe UI"/>
                <w:b/>
                <w:bCs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b/>
                <w:bCs/>
                <w:color w:val="24292E"/>
              </w:rPr>
              <w:t>描述</w:t>
            </w:r>
          </w:p>
        </w:tc>
      </w:tr>
      <w:tr w:rsid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lastRenderedPageBreak/>
              <w:t>+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加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两个对象相加</w:t>
            </w:r>
          </w:p>
        </w:tc>
      </w:tr>
      <w:tr w:rsid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-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减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得到负数或是一个数减去另一个数</w:t>
            </w:r>
          </w:p>
        </w:tc>
      </w:tr>
      <w:tr w:rsid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*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乘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两个数相乘或是返回一个被重复若干次的字符串</w:t>
            </w:r>
          </w:p>
        </w:tc>
      </w:tr>
      <w:tr w:rsid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/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除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 xml:space="preserve">x </w:t>
            </w:r>
            <w:r>
              <w:rPr>
                <w:rFonts w:ascii="Segoe UI" w:hAnsi="Segoe UI" w:cs="Segoe UI"/>
                <w:color w:val="24292E"/>
              </w:rPr>
              <w:t>除以</w:t>
            </w:r>
            <w:r>
              <w:rPr>
                <w:rFonts w:ascii="Segoe UI" w:hAnsi="Segoe UI" w:cs="Segoe UI"/>
                <w:color w:val="24292E"/>
              </w:rPr>
              <w:t xml:space="preserve"> y</w:t>
            </w:r>
          </w:p>
        </w:tc>
      </w:tr>
      <w:tr w:rsid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%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取模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返回除法的余数</w:t>
            </w:r>
          </w:p>
        </w:tc>
      </w:tr>
      <w:tr w:rsid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**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幂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返回</w:t>
            </w:r>
            <w:r>
              <w:rPr>
                <w:rFonts w:ascii="Segoe UI" w:hAnsi="Segoe UI" w:cs="Segoe UI"/>
                <w:color w:val="24292E"/>
              </w:rPr>
              <w:t xml:space="preserve"> x </w:t>
            </w:r>
            <w:r>
              <w:rPr>
                <w:rFonts w:ascii="Segoe UI" w:hAnsi="Segoe UI" w:cs="Segoe UI"/>
                <w:color w:val="24292E"/>
              </w:rPr>
              <w:t>的</w:t>
            </w:r>
            <w:r>
              <w:rPr>
                <w:rFonts w:ascii="Segoe UI" w:hAnsi="Segoe UI" w:cs="Segoe UI"/>
                <w:color w:val="24292E"/>
              </w:rPr>
              <w:t xml:space="preserve"> y </w:t>
            </w:r>
            <w:r>
              <w:rPr>
                <w:rFonts w:ascii="Segoe UI" w:hAnsi="Segoe UI" w:cs="Segoe UI"/>
                <w:color w:val="24292E"/>
              </w:rPr>
              <w:t>次幂</w:t>
            </w:r>
          </w:p>
        </w:tc>
      </w:tr>
      <w:tr w:rsid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//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取整除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Default="00584426">
            <w:pPr>
              <w:spacing w:after="240"/>
              <w:rPr>
                <w:rFonts w:ascii="Segoe UI" w:eastAsia="宋体" w:hAnsi="Segoe UI" w:cs="Segoe UI"/>
                <w:color w:val="24292E"/>
                <w:sz w:val="24"/>
                <w:szCs w:val="24"/>
              </w:rPr>
            </w:pPr>
            <w:r>
              <w:rPr>
                <w:rFonts w:ascii="Segoe UI" w:hAnsi="Segoe UI" w:cs="Segoe UI"/>
                <w:color w:val="24292E"/>
              </w:rPr>
              <w:t>返回商的整数部分（向下取整）</w:t>
            </w:r>
          </w:p>
        </w:tc>
      </w:tr>
    </w:tbl>
    <w:p w:rsidR="00584426" w:rsidRDefault="00584426" w:rsidP="00584426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🔥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练习一下：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&gt; a =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12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&gt; b =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3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&gt; c =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5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>&gt; a + b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number"/>
          <w:rFonts w:ascii="Consolas" w:hAnsi="Consolas"/>
          <w:color w:val="AE81FF"/>
          <w:shd w:val="clear" w:color="auto" w:fill="23241F"/>
        </w:rPr>
        <w:t>15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>&gt; a - b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number"/>
          <w:rFonts w:ascii="Consolas" w:hAnsi="Consolas"/>
          <w:color w:val="AE81FF"/>
          <w:shd w:val="clear" w:color="auto" w:fill="23241F"/>
        </w:rPr>
        <w:t>9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>&gt; a * b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number"/>
          <w:rFonts w:ascii="Consolas" w:hAnsi="Consolas"/>
          <w:color w:val="AE81FF"/>
          <w:shd w:val="clear" w:color="auto" w:fill="23241F"/>
        </w:rPr>
        <w:t>36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>&gt; a / b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number"/>
          <w:rFonts w:ascii="Consolas" w:hAnsi="Consolas"/>
          <w:color w:val="AE81FF"/>
          <w:shd w:val="clear" w:color="auto" w:fill="23241F"/>
        </w:rPr>
        <w:t>4.0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>&gt; a / c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number"/>
          <w:rFonts w:ascii="Consolas" w:hAnsi="Consolas"/>
          <w:color w:val="AE81FF"/>
          <w:shd w:val="clear" w:color="auto" w:fill="23241F"/>
        </w:rPr>
        <w:t>2.4</w:t>
      </w:r>
    </w:p>
    <w:p w:rsidR="00584426" w:rsidRDefault="00584426" w:rsidP="00584426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meta"/>
          <w:rFonts w:ascii="Consolas" w:hAnsi="Consolas"/>
          <w:color w:val="75715E"/>
          <w:shd w:val="clear" w:color="auto" w:fill="23241F"/>
        </w:rPr>
        <w:t>&gt;&gt;</w:t>
      </w:r>
      <w:r>
        <w:rPr>
          <w:rStyle w:val="HTML"/>
          <w:rFonts w:ascii="Consolas" w:hAnsi="Consolas"/>
          <w:color w:val="F8F8F2"/>
          <w:shd w:val="clear" w:color="auto" w:fill="23241F"/>
        </w:rPr>
        <w:t>&gt; a % c</w:t>
      </w:r>
    </w:p>
    <w:p w:rsidR="00584426" w:rsidRDefault="00584426" w:rsidP="00584426">
      <w:pPr>
        <w:pStyle w:val="HTML0"/>
        <w:shd w:val="clear" w:color="auto" w:fill="F9F9F9"/>
        <w:rPr>
          <w:rFonts w:ascii="Consolas" w:hAnsi="Consolas"/>
          <w:color w:val="212529"/>
        </w:rPr>
      </w:pPr>
      <w:r>
        <w:rPr>
          <w:rStyle w:val="hljs-number"/>
          <w:rFonts w:ascii="Consolas" w:hAnsi="Consolas"/>
          <w:color w:val="AE81FF"/>
          <w:shd w:val="clear" w:color="auto" w:fill="23241F"/>
        </w:rPr>
        <w:t>2</w:t>
      </w:r>
    </w:p>
    <w:p w:rsidR="00584426" w:rsidRPr="00584426" w:rsidRDefault="00584426" w:rsidP="00584426"/>
    <w:p w:rsidR="00A21CD3" w:rsidRPr="00584426" w:rsidRDefault="00584426" w:rsidP="00584426">
      <w:pPr>
        <w:pStyle w:val="4"/>
      </w:pPr>
      <w:r>
        <w:rPr>
          <w:rFonts w:ascii="Segoe UI Symbol" w:hAnsi="Segoe UI Symbol" w:cs="Segoe UI Symbol"/>
        </w:rPr>
        <w:lastRenderedPageBreak/>
        <w:t>💡</w:t>
      </w:r>
      <w:r w:rsidR="00A21CD3" w:rsidRPr="00584426">
        <w:rPr>
          <w:rFonts w:hint="eastAsia"/>
        </w:rPr>
        <w:t>比较运算符</w:t>
      </w:r>
    </w:p>
    <w:p w:rsidR="00584426" w:rsidRPr="00584426" w:rsidRDefault="00584426" w:rsidP="00584426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比较运算符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就是小学课本中的「大于、小于、等于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……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」，通常用于程序执行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循环和判断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中：</w:t>
      </w:r>
    </w:p>
    <w:tbl>
      <w:tblPr>
        <w:tblW w:w="6715" w:type="dxa"/>
        <w:shd w:val="clear" w:color="auto" w:fill="F9F9F9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5"/>
        <w:gridCol w:w="5280"/>
      </w:tblGrid>
      <w:tr w:rsidR="00584426" w:rsidRPr="00584426" w:rsidTr="00584426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center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center"/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b/>
                <w:bCs/>
                <w:color w:val="24292E"/>
                <w:kern w:val="0"/>
                <w:sz w:val="24"/>
                <w:szCs w:val="24"/>
              </w:rPr>
              <w:t>描述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==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等于：比较对象是否相等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!=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不等于：比较两个对象是否不相等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&gt;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大于：返回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x 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是否大于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y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&lt;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小于：返回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x 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是否小于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y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&gt;=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大于等于：返回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x 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是否大于等于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y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&lt;=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</w:pP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小于等于：返回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x 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>是否小于等于</w:t>
            </w:r>
            <w:r w:rsidRPr="00584426">
              <w:rPr>
                <w:rFonts w:ascii="Segoe UI" w:eastAsia="宋体" w:hAnsi="Segoe UI" w:cs="Segoe UI"/>
                <w:color w:val="24292E"/>
                <w:kern w:val="0"/>
                <w:sz w:val="24"/>
                <w:szCs w:val="24"/>
              </w:rPr>
              <w:t xml:space="preserve"> y</w:t>
            </w:r>
          </w:p>
        </w:tc>
      </w:tr>
    </w:tbl>
    <w:p w:rsidR="00584426" w:rsidRPr="00584426" w:rsidRDefault="00584426" w:rsidP="00584426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⚠️ 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注意：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在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Python 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和大多数高级语言中：一个等号代表赋值符，两个等号才代表数学意义上的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“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相等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”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。</w:t>
      </w:r>
    </w:p>
    <w:p w:rsidR="00584426" w:rsidRPr="00584426" w:rsidRDefault="00584426" w:rsidP="00584426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 Symbol" w:eastAsia="宋体" w:hAnsi="Segoe UI Symbol" w:cs="Segoe UI Symbol"/>
          <w:color w:val="24292E"/>
          <w:kern w:val="0"/>
          <w:sz w:val="24"/>
          <w:szCs w:val="24"/>
        </w:rPr>
        <w:t>🔥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练习一下：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a =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 =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2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c =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3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d =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2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a == b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False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lastRenderedPageBreak/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a != b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True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a &gt; b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False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a &lt; b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True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 &gt;= d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True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 &lt;= c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True</w:t>
      </w:r>
    </w:p>
    <w:p w:rsidR="00584426" w:rsidRDefault="00584426" w:rsidP="00A21CD3"/>
    <w:p w:rsidR="00A21CD3" w:rsidRDefault="00584426" w:rsidP="00584426">
      <w:pPr>
        <w:pStyle w:val="4"/>
      </w:pPr>
      <w:r>
        <w:rPr>
          <w:rFonts w:ascii="Segoe UI Symbol" w:hAnsi="Segoe UI Symbol" w:cs="Segoe UI Symbol"/>
          <w:color w:val="24292E"/>
        </w:rPr>
        <w:t>💡</w:t>
      </w:r>
      <w:r w:rsidR="00A21CD3">
        <w:rPr>
          <w:rFonts w:hint="eastAsia"/>
        </w:rPr>
        <w:t>赋值运算符</w:t>
      </w:r>
    </w:p>
    <w:p w:rsidR="00584426" w:rsidRPr="00584426" w:rsidRDefault="00584426" w:rsidP="00584426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赋值运算符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主要是为了简写，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如果看不懂可以先跳过，在以后的项目中会更容易理解。</w:t>
      </w:r>
    </w:p>
    <w:tbl>
      <w:tblPr>
        <w:tblW w:w="67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9"/>
        <w:gridCol w:w="1832"/>
        <w:gridCol w:w="3874"/>
      </w:tblGrid>
      <w:tr w:rsidR="00584426" w:rsidRPr="00584426" w:rsidTr="00584426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描述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实例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赋值运算符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c = a + b ：将 a + b 的运算结果赋值为 c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+=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加法赋值运算符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c += a ：等效于 c = c + a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-=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减法赋值运算符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c -= a ：等效于 c = c - a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*=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乘法赋值运算符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c *= a ：等效于 c = c * a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/=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除法赋值运算符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c /= a ：等效于 c = c / a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%=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取模赋值运算符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c %= a ：等效于 c = c % a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**=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幂赋值运算符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c **= a ：等效于 c = c ** a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//=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取整除赋值运算符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c //= a ：等效于 c = c // a</w:t>
            </w:r>
          </w:p>
        </w:tc>
      </w:tr>
    </w:tbl>
    <w:p w:rsidR="00584426" w:rsidRPr="00584426" w:rsidRDefault="00584426" w:rsidP="00584426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 Symbol" w:eastAsia="宋体" w:hAnsi="Segoe UI Symbol" w:cs="Segoe UI Symbol"/>
          <w:color w:val="24292E"/>
          <w:kern w:val="0"/>
          <w:sz w:val="24"/>
          <w:szCs w:val="24"/>
        </w:rPr>
        <w:t>🔥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练习一下：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a =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3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 =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12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c =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10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 += a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print(c)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13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 -= a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9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c *=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5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65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584426" w:rsidRPr="00584426" w:rsidRDefault="00584426" w:rsidP="00584426">
      <w:pPr>
        <w:widowControl/>
        <w:shd w:val="clear" w:color="auto" w:fill="FFFFFF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color w:val="212529"/>
          <w:kern w:val="0"/>
          <w:sz w:val="24"/>
          <w:szCs w:val="24"/>
        </w:rPr>
        <w:t>下一步</w:t>
      </w:r>
    </w:p>
    <w:p w:rsidR="00584426" w:rsidRDefault="00584426" w:rsidP="00A21CD3"/>
    <w:p w:rsidR="00A21CD3" w:rsidRPr="00A21CD3" w:rsidRDefault="00584426" w:rsidP="00584426">
      <w:pPr>
        <w:pStyle w:val="4"/>
      </w:pPr>
      <w:r>
        <w:rPr>
          <w:rFonts w:ascii="Segoe UI Symbol" w:hAnsi="Segoe UI Symbol" w:cs="Segoe UI Symbol"/>
          <w:color w:val="24292E"/>
        </w:rPr>
        <w:t>💡</w:t>
      </w:r>
      <w:r w:rsidR="00A21CD3">
        <w:rPr>
          <w:rFonts w:hint="eastAsia"/>
        </w:rPr>
        <w:t>逻辑运算符</w:t>
      </w:r>
    </w:p>
    <w:p w:rsidR="00584426" w:rsidRPr="00584426" w:rsidRDefault="00584426" w:rsidP="00584426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如果计算机只有计算功能，那它顶多是一个计算器；而我们今天使用的计算机之所以智能、可编程，最重要的原因是：它能够进行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逻辑处理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:rsidR="00584426" w:rsidRPr="00584426" w:rsidRDefault="00584426" w:rsidP="00584426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逻辑运算符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，即高中数学中的「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且、或、非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」，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Python 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中用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584426">
        <w:rPr>
          <w:rFonts w:ascii="Consolas" w:eastAsia="宋体" w:hAnsi="Consolas" w:cs="宋体"/>
          <w:color w:val="E83E8C"/>
          <w:kern w:val="0"/>
          <w:sz w:val="27"/>
          <w:szCs w:val="27"/>
        </w:rPr>
        <w:t>and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584426">
        <w:rPr>
          <w:rFonts w:ascii="Consolas" w:eastAsia="宋体" w:hAnsi="Consolas" w:cs="宋体"/>
          <w:color w:val="E83E8C"/>
          <w:kern w:val="0"/>
          <w:sz w:val="27"/>
          <w:szCs w:val="27"/>
        </w:rPr>
        <w:t>or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584426">
        <w:rPr>
          <w:rFonts w:ascii="Consolas" w:eastAsia="宋体" w:hAnsi="Consolas" w:cs="宋体"/>
          <w:color w:val="E83E8C"/>
          <w:kern w:val="0"/>
          <w:sz w:val="27"/>
          <w:szCs w:val="27"/>
        </w:rPr>
        <w:t>not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表示这三种逻辑。</w:t>
      </w:r>
    </w:p>
    <w:tbl>
      <w:tblPr>
        <w:tblW w:w="67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0"/>
        <w:gridCol w:w="1236"/>
        <w:gridCol w:w="3989"/>
      </w:tblGrid>
      <w:tr w:rsidR="00584426" w:rsidRPr="00584426" w:rsidTr="00584426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运算符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逻辑表达式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结果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and（逻辑与）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a and b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当 a、b 都为 True 时，返回 True；否则返回 False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or（逻辑或）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a or b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当 a、b 任意一个为 True，就返回 True</w:t>
            </w:r>
          </w:p>
        </w:tc>
      </w:tr>
      <w:tr w:rsidR="00584426" w:rsidRPr="00584426" w:rsidTr="00584426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not（逻辑非）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not a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584426" w:rsidRPr="00584426" w:rsidRDefault="00584426" w:rsidP="00584426">
            <w:pPr>
              <w:widowControl/>
              <w:spacing w:after="24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84426">
              <w:rPr>
                <w:rFonts w:ascii="宋体" w:eastAsia="宋体" w:hAnsi="宋体" w:cs="宋体"/>
                <w:kern w:val="0"/>
                <w:sz w:val="24"/>
                <w:szCs w:val="24"/>
              </w:rPr>
              <w:t>当 a 为 True 时，返回 False；反之亦然</w:t>
            </w:r>
          </w:p>
        </w:tc>
      </w:tr>
    </w:tbl>
    <w:p w:rsidR="00584426" w:rsidRPr="00584426" w:rsidRDefault="00584426" w:rsidP="00584426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 Symbol" w:eastAsia="宋体" w:hAnsi="Segoe UI Symbol" w:cs="Segoe UI Symbol"/>
          <w:color w:val="24292E"/>
          <w:kern w:val="0"/>
          <w:sz w:val="24"/>
          <w:szCs w:val="24"/>
        </w:rPr>
        <w:t>🔥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练习一下：</w:t>
      </w:r>
    </w:p>
    <w:p w:rsidR="00584426" w:rsidRPr="00584426" w:rsidRDefault="00584426" w:rsidP="00584426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⚠️ 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补充：在逻辑运算中，数字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 </w:t>
      </w:r>
      <w:r w:rsidRPr="00584426">
        <w:rPr>
          <w:rFonts w:ascii="Consolas" w:eastAsia="宋体" w:hAnsi="Consolas" w:cs="宋体"/>
          <w:b/>
          <w:bCs/>
          <w:color w:val="E83E8C"/>
          <w:kern w:val="0"/>
          <w:sz w:val="27"/>
          <w:szCs w:val="27"/>
        </w:rPr>
        <w:t>0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 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代表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False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，</w:t>
      </w:r>
      <w:r w:rsidRPr="00584426">
        <w:rPr>
          <w:rFonts w:ascii="Consolas" w:eastAsia="宋体" w:hAnsi="Consolas" w:cs="宋体"/>
          <w:b/>
          <w:bCs/>
          <w:color w:val="E83E8C"/>
          <w:kern w:val="0"/>
          <w:sz w:val="27"/>
          <w:szCs w:val="27"/>
        </w:rPr>
        <w:t>1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 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代表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True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。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not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False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not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0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True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584426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and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584426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and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0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0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584426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584426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or</w:t>
      </w:r>
      <w:r w:rsidRPr="00584426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0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584426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</w:p>
    <w:p w:rsidR="00584426" w:rsidRPr="00584426" w:rsidRDefault="00584426" w:rsidP="00584426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584426" w:rsidRPr="00584426" w:rsidRDefault="00584426" w:rsidP="00584426">
      <w:pPr>
        <w:widowControl/>
        <w:shd w:val="clear" w:color="auto" w:fill="FFFFFF"/>
        <w:jc w:val="left"/>
        <w:rPr>
          <w:rFonts w:ascii="Segoe UI" w:eastAsia="宋体" w:hAnsi="Segoe UI" w:cs="Segoe UI"/>
          <w:color w:val="212529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color w:val="212529"/>
          <w:kern w:val="0"/>
          <w:sz w:val="24"/>
          <w:szCs w:val="24"/>
        </w:rPr>
        <w:t>下一步</w:t>
      </w:r>
    </w:p>
    <w:p w:rsidR="00A21CD3" w:rsidRPr="00A21CD3" w:rsidRDefault="00A21CD3" w:rsidP="00A21CD3"/>
    <w:p w:rsidR="00A21CD3" w:rsidRDefault="00584426" w:rsidP="00A21CD3">
      <w:pPr>
        <w:pStyle w:val="3"/>
      </w:pPr>
      <w:r>
        <w:rPr>
          <w:rFonts w:hint="eastAsia"/>
        </w:rPr>
        <w:t>9</w:t>
      </w:r>
      <w:r w:rsidR="00A21CD3">
        <w:rPr>
          <w:rFonts w:hint="eastAsia"/>
        </w:rPr>
        <w:t>总结</w:t>
      </w:r>
    </w:p>
    <w:p w:rsidR="00584426" w:rsidRPr="00584426" w:rsidRDefault="00584426" w:rsidP="00584426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到这里，我们本节实验就学完了，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总结一下今天所学的知识点：</w:t>
      </w:r>
    </w:p>
    <w:p w:rsidR="00584426" w:rsidRPr="00584426" w:rsidRDefault="00584426" w:rsidP="00584426">
      <w:pPr>
        <w:widowControl/>
        <w:numPr>
          <w:ilvl w:val="0"/>
          <w:numId w:val="9"/>
        </w:numPr>
        <w:shd w:val="clear" w:color="auto" w:fill="F9F9F9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Python 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开发环境</w:t>
      </w:r>
    </w:p>
    <w:p w:rsidR="00584426" w:rsidRPr="00584426" w:rsidRDefault="00584426" w:rsidP="00584426">
      <w:pPr>
        <w:widowControl/>
        <w:numPr>
          <w:ilvl w:val="0"/>
          <w:numId w:val="9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print() 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函数</w:t>
      </w:r>
    </w:p>
    <w:p w:rsidR="00584426" w:rsidRPr="00584426" w:rsidRDefault="00584426" w:rsidP="00584426">
      <w:pPr>
        <w:widowControl/>
        <w:numPr>
          <w:ilvl w:val="0"/>
          <w:numId w:val="9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变量与数据类型</w:t>
      </w:r>
    </w:p>
    <w:p w:rsidR="00584426" w:rsidRPr="00584426" w:rsidRDefault="00584426" w:rsidP="00584426">
      <w:pPr>
        <w:widowControl/>
        <w:numPr>
          <w:ilvl w:val="0"/>
          <w:numId w:val="9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 xml:space="preserve">input() </w:t>
      </w: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函数</w:t>
      </w:r>
    </w:p>
    <w:p w:rsidR="00584426" w:rsidRPr="00584426" w:rsidRDefault="00584426" w:rsidP="00584426">
      <w:pPr>
        <w:widowControl/>
        <w:numPr>
          <w:ilvl w:val="0"/>
          <w:numId w:val="9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字符串</w:t>
      </w:r>
    </w:p>
    <w:p w:rsidR="00584426" w:rsidRPr="00584426" w:rsidRDefault="00584426" w:rsidP="00584426">
      <w:pPr>
        <w:widowControl/>
        <w:numPr>
          <w:ilvl w:val="0"/>
          <w:numId w:val="9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color w:val="24292E"/>
          <w:kern w:val="0"/>
          <w:sz w:val="24"/>
          <w:szCs w:val="24"/>
        </w:rPr>
        <w:t>运算符</w:t>
      </w:r>
    </w:p>
    <w:p w:rsidR="00584426" w:rsidRPr="00584426" w:rsidRDefault="00584426" w:rsidP="00584426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课下，请把这些知识点记录在你的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脑图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或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笔记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584426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中，例如这样：</w:t>
      </w:r>
    </w:p>
    <w:p w:rsidR="00A21CD3" w:rsidRDefault="00584426" w:rsidP="00A21CD3">
      <w:r>
        <w:rPr>
          <w:noProof/>
        </w:rPr>
        <w:lastRenderedPageBreak/>
        <w:drawing>
          <wp:inline distT="0" distB="0" distL="0" distR="0">
            <wp:extent cx="5274310" cy="7401101"/>
            <wp:effectExtent l="0" t="0" r="2540" b="9525"/>
            <wp:docPr id="9" name="图片 9" descr="https://doc.shiyanlou.com/courses/uid8504-20191108-1573182587000/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.shiyanlou.com/courses/uid8504-20191108-1573182587000/w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63" w:rsidRDefault="00301D63" w:rsidP="00301D6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Python </w:t>
      </w:r>
      <w:r>
        <w:rPr>
          <w:rFonts w:ascii="Segoe UI" w:hAnsi="Segoe UI" w:cs="Segoe UI"/>
          <w:color w:val="24292E"/>
        </w:rPr>
        <w:t>基础语法的三大模块中，你已经学习了</w:t>
      </w:r>
      <w:r>
        <w:rPr>
          <w:rStyle w:val="a5"/>
          <w:rFonts w:ascii="Segoe UI" w:hAnsi="Segoe UI" w:cs="Segoe UI"/>
          <w:color w:val="24292E"/>
        </w:rPr>
        <w:t>「数据」</w:t>
      </w:r>
      <w:r>
        <w:rPr>
          <w:rFonts w:ascii="Segoe UI" w:hAnsi="Segoe UI" w:cs="Segoe UI"/>
          <w:color w:val="24292E"/>
        </w:rPr>
        <w:t>、</w:t>
      </w:r>
      <w:r>
        <w:rPr>
          <w:rStyle w:val="a5"/>
          <w:rFonts w:ascii="Segoe UI" w:hAnsi="Segoe UI" w:cs="Segoe UI"/>
          <w:color w:val="24292E"/>
        </w:rPr>
        <w:t>「函数」</w:t>
      </w:r>
      <w:r>
        <w:rPr>
          <w:rFonts w:ascii="Segoe UI" w:hAnsi="Segoe UI" w:cs="Segoe UI"/>
          <w:color w:val="24292E"/>
        </w:rPr>
        <w:t>两个，下节课中，下你将学习第三个模块</w:t>
      </w:r>
      <w:r>
        <w:rPr>
          <w:rFonts w:ascii="Segoe UI" w:hAnsi="Segoe UI" w:cs="Segoe UI"/>
          <w:color w:val="24292E"/>
        </w:rPr>
        <w:t>——</w:t>
      </w:r>
      <w:r>
        <w:rPr>
          <w:rStyle w:val="a5"/>
          <w:rFonts w:ascii="Segoe UI" w:hAnsi="Segoe UI" w:cs="Segoe UI"/>
          <w:color w:val="24292E"/>
        </w:rPr>
        <w:t>「流程控制」</w:t>
      </w:r>
      <w:r>
        <w:rPr>
          <w:rFonts w:ascii="Segoe UI" w:hAnsi="Segoe UI" w:cs="Segoe UI"/>
          <w:color w:val="24292E"/>
        </w:rPr>
        <w:t>。</w:t>
      </w:r>
    </w:p>
    <w:p w:rsidR="00301D63" w:rsidRDefault="00301D63" w:rsidP="00301D6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完成这三个模块的学习后，你会发现你已经能写出很多程序了～甚至在第一节实验中你体验过的对战游戏，也可以独立实现出来！胜利就在前方，我们下节课见！</w:t>
      </w:r>
    </w:p>
    <w:p w:rsidR="00301D63" w:rsidRDefault="00301D63" w:rsidP="00301D63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3813175" cy="2091690"/>
            <wp:effectExtent l="0" t="0" r="0" b="3810"/>
            <wp:docPr id="21" name="图片 2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63" w:rsidRPr="00A21CD3" w:rsidRDefault="00301D63" w:rsidP="00A21CD3"/>
    <w:p w:rsidR="00A21CD3" w:rsidRDefault="00751289" w:rsidP="00FC59CF">
      <w:pPr>
        <w:pStyle w:val="2"/>
      </w:pPr>
      <w:r>
        <w:rPr>
          <w:rFonts w:hint="eastAsia"/>
        </w:rPr>
        <w:t>实验</w:t>
      </w:r>
      <w:r>
        <w:rPr>
          <w:rFonts w:hint="eastAsia"/>
        </w:rPr>
        <w:t xml:space="preserve">4 Python </w:t>
      </w:r>
      <w:r>
        <w:rPr>
          <w:rFonts w:hint="eastAsia"/>
        </w:rPr>
        <w:t>的流程控制</w:t>
      </w:r>
    </w:p>
    <w:p w:rsidR="00751289" w:rsidRDefault="00751289" w:rsidP="00751289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你终于来了，快搬个小板凳坐下，今天我们来学点更专业的东西～</w:t>
      </w:r>
    </w:p>
    <w:p w:rsidR="00751289" w:rsidRDefault="00751289" w:rsidP="00751289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128395" cy="1167130"/>
            <wp:effectExtent l="0" t="0" r="0" b="0"/>
            <wp:docPr id="22" name="图片 2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39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289" w:rsidRDefault="00751289" w:rsidP="00751289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在上节课中，我们都是在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的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命令行交互环境中学习</w:t>
      </w:r>
      <w:r>
        <w:rPr>
          <w:rFonts w:ascii="Segoe UI" w:hAnsi="Segoe UI" w:cs="Segoe UI"/>
          <w:color w:val="24292E"/>
        </w:rPr>
        <w:t xml:space="preserve"> Python</w:t>
      </w:r>
      <w:r>
        <w:rPr>
          <w:rFonts w:ascii="Segoe UI" w:hAnsi="Segoe UI" w:cs="Segoe UI"/>
          <w:color w:val="24292E"/>
        </w:rPr>
        <w:t>。但在实际的开发工作中，我们要把代码写进一个文件里，这样不管拿到哪里都可以执行，而且方便修改和调试。</w:t>
      </w:r>
    </w:p>
    <w:p w:rsidR="00751289" w:rsidRDefault="00751289" w:rsidP="00751289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所以在开始之前，我们先学习一下怎么创建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文件并执行。</w:t>
      </w:r>
    </w:p>
    <w:p w:rsidR="00751289" w:rsidRDefault="00751289" w:rsidP="00751289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知识点：</w:t>
      </w:r>
    </w:p>
    <w:p w:rsidR="00751289" w:rsidRDefault="00751289" w:rsidP="00751289">
      <w:pPr>
        <w:widowControl/>
        <w:numPr>
          <w:ilvl w:val="0"/>
          <w:numId w:val="10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Python</w:t>
      </w:r>
      <w:r>
        <w:rPr>
          <w:rFonts w:ascii="Segoe UI" w:hAnsi="Segoe UI" w:cs="Segoe UI"/>
          <w:color w:val="24292E"/>
        </w:rPr>
        <w:t>文件的创建和执行</w:t>
      </w:r>
    </w:p>
    <w:p w:rsidR="00751289" w:rsidRDefault="00751289" w:rsidP="00751289">
      <w:pPr>
        <w:widowControl/>
        <w:numPr>
          <w:ilvl w:val="0"/>
          <w:numId w:val="10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流程控制</w:t>
      </w:r>
    </w:p>
    <w:p w:rsidR="00751289" w:rsidRDefault="00751289" w:rsidP="00751289">
      <w:pPr>
        <w:widowControl/>
        <w:numPr>
          <w:ilvl w:val="0"/>
          <w:numId w:val="10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条件判断</w:t>
      </w:r>
    </w:p>
    <w:p w:rsidR="00751289" w:rsidRDefault="00751289" w:rsidP="00751289">
      <w:pPr>
        <w:widowControl/>
        <w:numPr>
          <w:ilvl w:val="0"/>
          <w:numId w:val="10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循环</w:t>
      </w:r>
    </w:p>
    <w:p w:rsidR="00751289" w:rsidRDefault="00751289" w:rsidP="00751289"/>
    <w:p w:rsidR="00751289" w:rsidRDefault="00FC59CF" w:rsidP="00FC59CF">
      <w:pPr>
        <w:pStyle w:val="3"/>
      </w:pPr>
      <w:r>
        <w:rPr>
          <w:rFonts w:hint="eastAsia"/>
        </w:rPr>
        <w:t>1.</w:t>
      </w:r>
      <w:r w:rsidR="00751289">
        <w:rPr>
          <w:rFonts w:hint="eastAsia"/>
        </w:rPr>
        <w:t>Python</w:t>
      </w:r>
      <w:r w:rsidR="00751289">
        <w:rPr>
          <w:rFonts w:hint="eastAsia"/>
        </w:rPr>
        <w:t>文件的创建和执行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在开发过程中经常被使用到的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程序，是一个或多个的脚本文件，通常会以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.py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作为文件后缀。当完成脚本的编写后，可以用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解释器来运行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脚本。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在实验环境中，你可以使用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vim</w:t>
      </w:r>
      <w:r>
        <w:rPr>
          <w:rFonts w:ascii="Segoe UI" w:hAnsi="Segoe UI" w:cs="Segoe UI"/>
          <w:color w:val="24292E"/>
        </w:rPr>
        <w:t>、</w:t>
      </w:r>
      <w:r>
        <w:rPr>
          <w:rStyle w:val="a5"/>
          <w:rFonts w:ascii="Segoe UI" w:hAnsi="Segoe UI" w:cs="Segoe UI"/>
          <w:color w:val="24292E"/>
        </w:rPr>
        <w:t>sublime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或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gedit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来编写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程序，这里以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gedit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举例：</w:t>
      </w:r>
    </w:p>
    <w:p w:rsidR="00FC59CF" w:rsidRDefault="00FC59CF" w:rsidP="00FC59CF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创建和打开文件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你可以通过两种方式，创建和打开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文件：</w:t>
      </w:r>
    </w:p>
    <w:p w:rsidR="00FC59CF" w:rsidRDefault="00FC59CF" w:rsidP="00FC59CF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1. </w:t>
      </w:r>
      <w:r>
        <w:rPr>
          <w:rFonts w:ascii="Segoe UI" w:hAnsi="Segoe UI" w:cs="Segoe UI"/>
          <w:color w:val="24292E"/>
        </w:rPr>
        <w:t>命令行方式创建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</w:t>
      </w:r>
      <w:r>
        <w:rPr>
          <w:rFonts w:ascii="Segoe UI" w:hAnsi="Segoe UI" w:cs="Segoe UI"/>
          <w:color w:val="24292E"/>
        </w:rPr>
        <w:t xml:space="preserve"> Xfce </w:t>
      </w:r>
      <w:r>
        <w:rPr>
          <w:rFonts w:ascii="Segoe UI" w:hAnsi="Segoe UI" w:cs="Segoe UI"/>
          <w:color w:val="24292E"/>
        </w:rPr>
        <w:t>终端中输入：</w:t>
      </w:r>
    </w:p>
    <w:p w:rsidR="00FC59CF" w:rsidRDefault="00FC59CF" w:rsidP="00FC59CF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$ gedit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test</w:t>
      </w:r>
      <w:r>
        <w:rPr>
          <w:rStyle w:val="HTML"/>
          <w:rFonts w:ascii="Consolas" w:hAnsi="Consolas"/>
          <w:color w:val="F8F8F2"/>
          <w:shd w:val="clear" w:color="auto" w:fill="23241F"/>
        </w:rPr>
        <w:t>.py</w:t>
      </w:r>
    </w:p>
    <w:p w:rsidR="00FC59CF" w:rsidRDefault="00FC59CF" w:rsidP="00FC59CF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这行命令的作用是：</w:t>
      </w:r>
      <w:r>
        <w:rPr>
          <w:rFonts w:ascii="Segoe UI" w:hAnsi="Segoe UI" w:cs="Segoe UI"/>
          <w:color w:val="24292E"/>
        </w:rPr>
        <w:t>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gedit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打开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test.py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文件；如果该文件不存在，则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创建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它并打开。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执行命令后，我们看到</w:t>
      </w:r>
      <w:r>
        <w:rPr>
          <w:rFonts w:ascii="Segoe UI" w:hAnsi="Segoe UI" w:cs="Segoe UI"/>
          <w:color w:val="24292E"/>
        </w:rPr>
        <w:t xml:space="preserve"> gedit </w:t>
      </w:r>
      <w:r>
        <w:rPr>
          <w:rFonts w:ascii="Segoe UI" w:hAnsi="Segoe UI" w:cs="Segoe UI"/>
          <w:color w:val="24292E"/>
        </w:rPr>
        <w:t>弹了出来，而且文件名是</w:t>
      </w:r>
      <w:r>
        <w:rPr>
          <w:rFonts w:ascii="Segoe UI" w:hAnsi="Segoe UI" w:cs="Segoe UI"/>
          <w:color w:val="24292E"/>
        </w:rPr>
        <w:t xml:space="preserve"> test.py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10788015" cy="3579495"/>
            <wp:effectExtent l="0" t="0" r="0" b="1905"/>
            <wp:docPr id="42" name="图片 4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801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9CF" w:rsidRDefault="00FC59CF" w:rsidP="00FC59CF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2. </w:t>
      </w:r>
      <w:r>
        <w:rPr>
          <w:rFonts w:ascii="Segoe UI" w:hAnsi="Segoe UI" w:cs="Segoe UI"/>
          <w:color w:val="24292E"/>
        </w:rPr>
        <w:t>在</w:t>
      </w:r>
      <w:r>
        <w:rPr>
          <w:rFonts w:ascii="Segoe UI" w:hAnsi="Segoe UI" w:cs="Segoe UI"/>
          <w:color w:val="24292E"/>
        </w:rPr>
        <w:t xml:space="preserve"> gedit </w:t>
      </w:r>
      <w:r>
        <w:rPr>
          <w:rFonts w:ascii="Segoe UI" w:hAnsi="Segoe UI" w:cs="Segoe UI"/>
          <w:color w:val="24292E"/>
        </w:rPr>
        <w:t>中创建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还可以先打开</w:t>
      </w:r>
      <w:r>
        <w:rPr>
          <w:rFonts w:ascii="Segoe UI" w:hAnsi="Segoe UI" w:cs="Segoe UI"/>
          <w:color w:val="24292E"/>
        </w:rPr>
        <w:t xml:space="preserve"> gedit </w:t>
      </w:r>
      <w:r>
        <w:rPr>
          <w:rFonts w:ascii="Segoe UI" w:hAnsi="Segoe UI" w:cs="Segoe UI"/>
          <w:color w:val="24292E"/>
        </w:rPr>
        <w:t>程序，再点击菜单栏的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文件</w:t>
      </w:r>
      <w:r>
        <w:rPr>
          <w:rFonts w:ascii="Segoe UI" w:hAnsi="Segoe UI" w:cs="Segoe UI"/>
          <w:color w:val="24292E"/>
        </w:rPr>
        <w:t>-</w:t>
      </w:r>
      <w:r>
        <w:rPr>
          <w:rStyle w:val="HTML"/>
          <w:rFonts w:ascii="Consolas" w:hAnsi="Consolas"/>
          <w:color w:val="E83E8C"/>
          <w:sz w:val="27"/>
          <w:szCs w:val="27"/>
        </w:rPr>
        <w:t>新建</w:t>
      </w:r>
      <w:r>
        <w:rPr>
          <w:rFonts w:ascii="Segoe UI" w:hAnsi="Segoe UI" w:cs="Segoe UI"/>
          <w:color w:val="24292E"/>
        </w:rPr>
        <w:t>，即可创建一个新的空白文件。</w:t>
      </w:r>
    </w:p>
    <w:p w:rsidR="00FC59CF" w:rsidRDefault="00FC59CF" w:rsidP="00FC59CF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保存文件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test.py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文件中输入以下的代码内容：</w:t>
      </w:r>
    </w:p>
    <w:p w:rsidR="00FC59CF" w:rsidRDefault="00FC59CF" w:rsidP="00FC59CF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  <w:r>
        <w:rPr>
          <w:rStyle w:val="hljs-title"/>
          <w:rFonts w:ascii="Consolas" w:hAnsi="Consolas"/>
          <w:color w:val="A6E22E"/>
          <w:shd w:val="clear" w:color="auto" w:fill="23241F"/>
        </w:rPr>
        <w:t>print</w:t>
      </w:r>
      <w:r>
        <w:rPr>
          <w:rStyle w:val="hljs-params"/>
          <w:rFonts w:ascii="Consolas" w:hAnsi="Consolas"/>
          <w:color w:val="F8F8F2"/>
          <w:shd w:val="clear" w:color="auto" w:fill="23241F"/>
        </w:rPr>
        <w:t>(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'hello shiyanlou'</w:t>
      </w:r>
      <w:r>
        <w:rPr>
          <w:rStyle w:val="hljs-params"/>
          <w:rFonts w:ascii="Consolas" w:hAnsi="Consolas"/>
          <w:color w:val="F8F8F2"/>
          <w:shd w:val="clear" w:color="auto" w:fill="23241F"/>
        </w:rPr>
        <w:t>)</w:t>
      </w:r>
    </w:p>
    <w:p w:rsidR="00FC59CF" w:rsidRDefault="00FC59CF" w:rsidP="00FC59CF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输入完成后，按下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ctrl + s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或点击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保存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按钮，即可保存。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（如果你是在</w:t>
      </w:r>
      <w:r>
        <w:rPr>
          <w:rFonts w:ascii="Segoe UI" w:hAnsi="Segoe UI" w:cs="Segoe UI"/>
          <w:color w:val="24292E"/>
        </w:rPr>
        <w:t xml:space="preserve"> gedit </w:t>
      </w:r>
      <w:r>
        <w:rPr>
          <w:rFonts w:ascii="Segoe UI" w:hAnsi="Segoe UI" w:cs="Segoe UI"/>
          <w:color w:val="24292E"/>
        </w:rPr>
        <w:t>中新建的文件，保存时请输入文件名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test.py</w:t>
      </w:r>
      <w:r>
        <w:rPr>
          <w:rFonts w:ascii="Segoe UI" w:hAnsi="Segoe UI" w:cs="Segoe UI"/>
          <w:color w:val="24292E"/>
        </w:rPr>
        <w:t>，并注意存放路径是否在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home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目录）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10768330" cy="3180715"/>
            <wp:effectExtent l="0" t="0" r="0" b="635"/>
            <wp:docPr id="41" name="图片 4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833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9CF" w:rsidRDefault="00FC59CF" w:rsidP="00FC59CF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执行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文件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保存文件后，先关闭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gedit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，然后打开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 xml:space="preserve">Xfce </w:t>
      </w:r>
      <w:r>
        <w:rPr>
          <w:rStyle w:val="HTML"/>
          <w:rFonts w:ascii="Consolas" w:hAnsi="Consolas"/>
          <w:color w:val="E83E8C"/>
          <w:sz w:val="27"/>
          <w:szCs w:val="27"/>
        </w:rPr>
        <w:t>终端</w:t>
      </w:r>
      <w:r>
        <w:rPr>
          <w:rFonts w:ascii="Segoe UI" w:hAnsi="Segoe UI" w:cs="Segoe UI"/>
          <w:color w:val="24292E"/>
        </w:rPr>
        <w:t>，直接使用</w:t>
      </w:r>
      <w:r>
        <w:rPr>
          <w:rFonts w:ascii="Segoe UI" w:hAnsi="Segoe UI" w:cs="Segoe UI"/>
          <w:color w:val="24292E"/>
        </w:rPr>
        <w:t xml:space="preserve"> Python3 </w:t>
      </w:r>
      <w:r>
        <w:rPr>
          <w:rFonts w:ascii="Segoe UI" w:hAnsi="Segoe UI" w:cs="Segoe UI"/>
          <w:color w:val="24292E"/>
        </w:rPr>
        <w:t>解释器执行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test.py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：</w:t>
      </w:r>
    </w:p>
    <w:p w:rsidR="00FC59CF" w:rsidRDefault="00FC59CF" w:rsidP="00FC59CF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$ python3 test.py</w:t>
      </w:r>
    </w:p>
    <w:p w:rsidR="00FC59CF" w:rsidRDefault="00FC59CF" w:rsidP="00FC59CF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可以看到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hello shiyanlou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输出到了屏幕上。</w:t>
      </w:r>
    </w:p>
    <w:p w:rsidR="00FC59CF" w:rsidRDefault="00FC59CF" w:rsidP="00FC59CF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5408295" cy="1089660"/>
            <wp:effectExtent l="0" t="0" r="1905" b="0"/>
            <wp:docPr id="29" name="图片 2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289" w:rsidRDefault="00751289" w:rsidP="00751289"/>
    <w:p w:rsidR="00751289" w:rsidRDefault="00F63D0C" w:rsidP="00F63D0C">
      <w:pPr>
        <w:pStyle w:val="3"/>
      </w:pPr>
      <w:r>
        <w:rPr>
          <w:rFonts w:hint="eastAsia"/>
        </w:rPr>
        <w:t>2</w:t>
      </w:r>
      <w:r w:rsidR="00751289">
        <w:rPr>
          <w:rFonts w:hint="eastAsia"/>
        </w:rPr>
        <w:t>流程控制</w:t>
      </w:r>
    </w:p>
    <w:p w:rsidR="00F63D0C" w:rsidRPr="00F63D0C" w:rsidRDefault="00F63D0C" w:rsidP="00F63D0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下面，我们来学习计算机系统中的一大核心知识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——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流程控制。</w:t>
      </w:r>
    </w:p>
    <w:p w:rsidR="00F63D0C" w:rsidRPr="00F63D0C" w:rsidRDefault="00F63D0C" w:rsidP="00F63D0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lastRenderedPageBreak/>
        <w:t>「</w:t>
      </w:r>
      <w:r w:rsidRPr="00F63D0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F63D0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流程控制</w:t>
      </w:r>
      <w:r w:rsidRPr="00F63D0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F63D0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」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是一个程序的关键所在。简单的说，「流程控制」就是告诉计算机什么时候该干什么事。比如一个游戏中，你要让计算机清晰地知道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——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什么情况下会掉血，按下什么键代表攻击，过多久能复活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……</w:t>
      </w:r>
    </w:p>
    <w:p w:rsidR="00F63D0C" w:rsidRPr="00F63D0C" w:rsidRDefault="00F63D0C" w:rsidP="00F63D0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学会流程控制后，你就可以用程序做很多事，比如：</w:t>
      </w:r>
    </w:p>
    <w:p w:rsidR="00F63D0C" w:rsidRPr="00F63D0C" w:rsidRDefault="00F63D0C" w:rsidP="00F63D0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写一个扣税计算器：</w:t>
      </w:r>
    </w:p>
    <w:p w:rsidR="00F63D0C" w:rsidRPr="00F63D0C" w:rsidRDefault="00F63D0C" w:rsidP="00F63D0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66310" cy="2966720"/>
            <wp:effectExtent l="0" t="0" r="0" b="5080"/>
            <wp:docPr id="44" name="图片 4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D0C" w:rsidRPr="00F63D0C" w:rsidRDefault="00F63D0C" w:rsidP="00F63D0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写一个抽卡游戏：</w:t>
      </w:r>
    </w:p>
    <w:p w:rsidR="00F63D0C" w:rsidRPr="00F63D0C" w:rsidRDefault="00F63D0C" w:rsidP="00F63D0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4766310" cy="2966720"/>
            <wp:effectExtent l="0" t="0" r="0" b="5080"/>
            <wp:docPr id="43" name="图片 4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D0C" w:rsidRPr="00F63D0C" w:rsidRDefault="00F63D0C" w:rsidP="00F63D0C">
      <w:pPr>
        <w:widowControl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接下来，我们先来学习流程控制中的条件判断。</w:t>
      </w:r>
    </w:p>
    <w:p w:rsidR="00751289" w:rsidRDefault="00751289" w:rsidP="00751289"/>
    <w:p w:rsidR="00751289" w:rsidRDefault="00F63D0C" w:rsidP="00F63D0C">
      <w:pPr>
        <w:pStyle w:val="3"/>
      </w:pPr>
      <w:r>
        <w:rPr>
          <w:rFonts w:hint="eastAsia"/>
        </w:rPr>
        <w:t>3</w:t>
      </w:r>
      <w:r w:rsidR="00751289">
        <w:rPr>
          <w:rFonts w:hint="eastAsia"/>
        </w:rPr>
        <w:t>条件判断</w:t>
      </w: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其实我们每天都生活在条件判断中：早上如果闹钟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⏰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响了，执行起床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/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懒床程序；如果到了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12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点，执行吃饭程序；如果到了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6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点，执行下班或放学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……</w:t>
      </w: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如果有一天，你的女朋友对你说，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“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下班买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2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个西瓜回来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”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，你会这样执行：</w:t>
      </w: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6673215" cy="3579495"/>
            <wp:effectExtent l="0" t="0" r="0" b="1905"/>
            <wp:docPr id="47" name="图片 4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21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换成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Python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代码，买西瓜的程序还是一样的，只不过把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F63D0C">
        <w:rPr>
          <w:rFonts w:ascii="Consolas" w:eastAsia="宋体" w:hAnsi="Consolas" w:cs="宋体"/>
          <w:color w:val="E83E8C"/>
          <w:kern w:val="0"/>
          <w:sz w:val="27"/>
          <w:szCs w:val="27"/>
        </w:rPr>
        <w:t>如果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F63D0C">
        <w:rPr>
          <w:rFonts w:ascii="Consolas" w:eastAsia="宋体" w:hAnsi="Consolas" w:cs="宋体"/>
          <w:color w:val="E83E8C"/>
          <w:kern w:val="0"/>
          <w:sz w:val="27"/>
          <w:szCs w:val="27"/>
        </w:rPr>
        <w:t>否则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换成了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F63D0C">
        <w:rPr>
          <w:rFonts w:ascii="Consolas" w:eastAsia="宋体" w:hAnsi="Consolas" w:cs="宋体"/>
          <w:color w:val="E83E8C"/>
          <w:kern w:val="0"/>
          <w:sz w:val="27"/>
          <w:szCs w:val="27"/>
        </w:rPr>
        <w:t>if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F63D0C">
        <w:rPr>
          <w:rFonts w:ascii="Consolas" w:eastAsia="宋体" w:hAnsi="Consolas" w:cs="宋体"/>
          <w:color w:val="E83E8C"/>
          <w:kern w:val="0"/>
          <w:sz w:val="27"/>
          <w:szCs w:val="27"/>
        </w:rPr>
        <w:t>else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6673215" cy="3579495"/>
            <wp:effectExtent l="0" t="0" r="0" b="1905"/>
            <wp:docPr id="46" name="图片 4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21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挺容易理解的吧？其实就是用代码告诉计算机：</w:t>
      </w:r>
      <w:r w:rsidRPr="00F63D0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什么条件下该做什么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很多编程语言都会使用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F63D0C">
        <w:rPr>
          <w:rFonts w:ascii="Consolas" w:eastAsia="宋体" w:hAnsi="Consolas" w:cs="宋体"/>
          <w:color w:val="E83E8C"/>
          <w:kern w:val="0"/>
          <w:sz w:val="27"/>
          <w:szCs w:val="27"/>
        </w:rPr>
        <w:t>if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F63D0C">
        <w:rPr>
          <w:rFonts w:ascii="Consolas" w:eastAsia="宋体" w:hAnsi="Consolas" w:cs="宋体"/>
          <w:color w:val="E83E8C"/>
          <w:kern w:val="0"/>
          <w:sz w:val="27"/>
          <w:szCs w:val="27"/>
        </w:rPr>
        <w:t>else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作为流程控制的关键字。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F63D0C">
        <w:rPr>
          <w:rFonts w:ascii="Consolas" w:eastAsia="宋体" w:hAnsi="Consolas" w:cs="宋体"/>
          <w:color w:val="E83E8C"/>
          <w:kern w:val="0"/>
          <w:sz w:val="27"/>
          <w:szCs w:val="27"/>
        </w:rPr>
        <w:t>if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语句最简单的构成是这样的：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F63D0C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if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SomethingHappen:    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DoThisCode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⚠️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注意第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行末尾的冒号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: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和第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2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行的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4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个空格缩进，原因会在后面详解。</w:t>
      </w: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除此之外，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Python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还加入了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F63D0C">
        <w:rPr>
          <w:rFonts w:ascii="Consolas" w:eastAsia="宋体" w:hAnsi="Consolas" w:cs="宋体"/>
          <w:color w:val="E83E8C"/>
          <w:kern w:val="0"/>
          <w:sz w:val="27"/>
          <w:szCs w:val="27"/>
        </w:rPr>
        <w:t>elif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，即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F63D0C">
        <w:rPr>
          <w:rFonts w:ascii="Consolas" w:eastAsia="宋体" w:hAnsi="Consolas" w:cs="宋体"/>
          <w:color w:val="E83E8C"/>
          <w:kern w:val="0"/>
          <w:sz w:val="27"/>
          <w:szCs w:val="27"/>
        </w:rPr>
        <w:t>else if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，方便执行更复杂的判断。</w:t>
      </w: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616825" cy="3531235"/>
            <wp:effectExtent l="0" t="0" r="3175" b="0"/>
            <wp:docPr id="45" name="图片 4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如：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买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2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个西瓜，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4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个苹果，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5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根香蕉</w:t>
      </w:r>
    </w:p>
    <w:p w:rsidR="00F63D0C" w:rsidRPr="00F63D0C" w:rsidRDefault="00F63D0C" w:rsidP="00F63D0C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代码如下（示例，非标准代码）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F63D0C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F63D0C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if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看到卖西瓜的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:    </w:t>
      </w:r>
      <w:r w:rsidRPr="00F63D0C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#</w:t>
      </w:r>
      <w:r w:rsidRPr="00F63D0C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当满足条件时，执行内部的代码；如不满足，则跳到下一个语句块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买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F63D0C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2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个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F63D0C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elif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看到卖苹果的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买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F63D0C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4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个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F63D0C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elif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看到卖香蕉的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买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F63D0C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5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根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F63D0C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else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:   </w:t>
      </w:r>
      <w:r w:rsidRPr="00F63D0C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# </w:t>
      </w:r>
      <w:r w:rsidRPr="00F63D0C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如果上面的条件都不满足，则执行</w:t>
      </w:r>
      <w:r w:rsidRPr="00F63D0C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 else </w:t>
      </w:r>
      <w:r w:rsidRPr="00F63D0C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内部的代码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F63D0C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不买</w:t>
      </w:r>
    </w:p>
    <w:p w:rsidR="00F63D0C" w:rsidRPr="00F63D0C" w:rsidRDefault="00F63D0C" w:rsidP="00F63D0C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F63D0C" w:rsidRDefault="00F63D0C" w:rsidP="00751289">
      <w:r>
        <w:rPr>
          <w:rFonts w:hint="eastAsia"/>
        </w:rPr>
        <w:t xml:space="preserve"> </w:t>
      </w:r>
    </w:p>
    <w:p w:rsidR="00F63D0C" w:rsidRDefault="00F63D0C" w:rsidP="00F63D0C">
      <w:pPr>
        <w:pStyle w:val="4"/>
      </w:pPr>
      <w:r>
        <w:rPr>
          <w:shd w:val="clear" w:color="auto" w:fill="FFFFFF"/>
        </w:rPr>
        <w:t>条件判断</w:t>
      </w:r>
    </w:p>
    <w:p w:rsidR="00F63D0C" w:rsidRDefault="00F63D0C" w:rsidP="00F63D0C">
      <w:r>
        <w:rPr>
          <w:rStyle w:val="a5"/>
          <w:rFonts w:ascii="Segoe UI" w:hAnsi="Segoe UI" w:cs="Segoe UI"/>
          <w:color w:val="24292E"/>
        </w:rPr>
        <w:t>让我们写一个比大小的游戏，进一步熟悉条件判断的语法：</w:t>
      </w:r>
    </w:p>
    <w:p w:rsidR="00F63D0C" w:rsidRDefault="00F63D0C" w:rsidP="00F63D0C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在终端中输入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gedit compare.py</w:t>
      </w:r>
      <w:r>
        <w:rPr>
          <w:rFonts w:ascii="Segoe UI" w:hAnsi="Segoe UI" w:cs="Segoe UI"/>
          <w:color w:val="24292E"/>
        </w:rPr>
        <w:t>，然后在打开的</w:t>
      </w:r>
      <w:r>
        <w:rPr>
          <w:rFonts w:ascii="Segoe UI" w:hAnsi="Segoe UI" w:cs="Segoe UI"/>
          <w:color w:val="24292E"/>
        </w:rPr>
        <w:t xml:space="preserve"> gedit </w:t>
      </w:r>
      <w:r>
        <w:rPr>
          <w:rFonts w:ascii="Segoe UI" w:hAnsi="Segoe UI" w:cs="Segoe UI"/>
          <w:color w:val="24292E"/>
        </w:rPr>
        <w:t>中输入：</w:t>
      </w:r>
    </w:p>
    <w:p w:rsidR="00F63D0C" w:rsidRDefault="00F63D0C" w:rsidP="00F63D0C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a = int(input(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"Please enter a number: "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)) </w:t>
      </w:r>
    </w:p>
    <w:p w:rsidR="00F63D0C" w:rsidRDefault="00F63D0C" w:rsidP="00F63D0C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comment"/>
          <w:rFonts w:ascii="Consolas" w:hAnsi="Consolas"/>
          <w:color w:val="75715E"/>
          <w:shd w:val="clear" w:color="auto" w:fill="23241F"/>
        </w:rPr>
        <w:lastRenderedPageBreak/>
        <w:t xml:space="preserve">##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让用户输入一个数字，用变量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a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接受</w:t>
      </w:r>
    </w:p>
    <w:p w:rsidR="00F63D0C" w:rsidRDefault="00F63D0C" w:rsidP="00F63D0C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if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a &gt;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10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:  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##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如果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a &gt; 10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，则执行内部的代码，反之跳过</w:t>
      </w:r>
    </w:p>
    <w:p w:rsidR="00F63D0C" w:rsidRDefault="00F63D0C" w:rsidP="00F63D0C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print(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'a &gt; 10'</w:t>
      </w:r>
      <w:r>
        <w:rPr>
          <w:rStyle w:val="HTML"/>
          <w:rFonts w:ascii="Consolas" w:hAnsi="Consolas"/>
          <w:color w:val="F8F8F2"/>
          <w:shd w:val="clear" w:color="auto" w:fill="23241F"/>
        </w:rPr>
        <w:t>)</w:t>
      </w:r>
    </w:p>
    <w:p w:rsidR="00F63D0C" w:rsidRDefault="00F63D0C" w:rsidP="00F63D0C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##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请特别注意语句块内的空格缩进，请使用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4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个空格缩进。</w:t>
      </w:r>
    </w:p>
    <w:p w:rsidR="00F63D0C" w:rsidRDefault="00F63D0C" w:rsidP="00F63D0C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##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请特别注意语句块内的空格缩进，请使用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4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个空格缩进。</w:t>
      </w:r>
    </w:p>
    <w:p w:rsidR="00F63D0C" w:rsidRDefault="00F63D0C" w:rsidP="00F63D0C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##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请特别注意语句块内的空格缩进，请使用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4 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>个空格缩进。</w:t>
      </w:r>
    </w:p>
    <w:p w:rsidR="00F63D0C" w:rsidRDefault="00F63D0C" w:rsidP="00F63D0C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elif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a ==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10</w:t>
      </w:r>
      <w:r>
        <w:rPr>
          <w:rStyle w:val="HTML"/>
          <w:rFonts w:ascii="Consolas" w:hAnsi="Consolas"/>
          <w:color w:val="F8F8F2"/>
          <w:shd w:val="clear" w:color="auto" w:fill="23241F"/>
        </w:rPr>
        <w:t>:</w:t>
      </w:r>
    </w:p>
    <w:p w:rsidR="00F63D0C" w:rsidRDefault="00F63D0C" w:rsidP="00F63D0C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print(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'a == 10'</w:t>
      </w:r>
      <w:r>
        <w:rPr>
          <w:rStyle w:val="HTML"/>
          <w:rFonts w:ascii="Consolas" w:hAnsi="Consolas"/>
          <w:color w:val="F8F8F2"/>
          <w:shd w:val="clear" w:color="auto" w:fill="23241F"/>
        </w:rPr>
        <w:t>)</w:t>
      </w:r>
    </w:p>
    <w:p w:rsidR="00F63D0C" w:rsidRDefault="00F63D0C" w:rsidP="00F63D0C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else</w:t>
      </w:r>
      <w:r>
        <w:rPr>
          <w:rStyle w:val="HTML"/>
          <w:rFonts w:ascii="Consolas" w:hAnsi="Consolas"/>
          <w:color w:val="F8F8F2"/>
          <w:shd w:val="clear" w:color="auto" w:fill="23241F"/>
        </w:rPr>
        <w:t>:</w:t>
      </w:r>
    </w:p>
    <w:p w:rsidR="00F63D0C" w:rsidRDefault="00F63D0C" w:rsidP="00F63D0C">
      <w:pPr>
        <w:pStyle w:val="HTML0"/>
        <w:shd w:val="clear" w:color="auto" w:fill="F9F9F9"/>
        <w:rPr>
          <w:rFonts w:ascii="Consolas" w:hAnsi="Consolas"/>
          <w:color w:val="212529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print(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'a &lt; 10'</w:t>
      </w:r>
      <w:r>
        <w:rPr>
          <w:rStyle w:val="HTML"/>
          <w:rFonts w:ascii="Consolas" w:hAnsi="Consolas"/>
          <w:color w:val="F8F8F2"/>
          <w:shd w:val="clear" w:color="auto" w:fill="23241F"/>
        </w:rPr>
        <w:t>)</w:t>
      </w:r>
    </w:p>
    <w:p w:rsidR="00F63D0C" w:rsidRDefault="00F63D0C" w:rsidP="00F63D0C">
      <w:pPr>
        <w:pStyle w:val="HTML0"/>
        <w:shd w:val="clear" w:color="auto" w:fill="F9F9F9"/>
        <w:rPr>
          <w:rFonts w:ascii="Consolas" w:hAnsi="Consolas"/>
          <w:color w:val="212529"/>
        </w:rPr>
      </w:pPr>
    </w:p>
    <w:p w:rsidR="00F63D0C" w:rsidRDefault="00F63D0C" w:rsidP="00F63D0C">
      <w:r>
        <w:rPr>
          <w:rFonts w:ascii="Calibri" w:hAnsi="Calibri" w:cs="Calibri"/>
        </w:rPr>
        <w:t>⚠️</w:t>
      </w:r>
      <w:r>
        <w:t xml:space="preserve"> </w:t>
      </w:r>
      <w:r>
        <w:t>注意：以下五点，都很重要</w:t>
      </w:r>
    </w:p>
    <w:p w:rsidR="00F63D0C" w:rsidRDefault="00F63D0C" w:rsidP="00F63D0C">
      <w:pPr>
        <w:widowControl/>
        <w:numPr>
          <w:ilvl w:val="0"/>
          <w:numId w:val="11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if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/>
          <w:color w:val="24292E"/>
        </w:rPr>
        <w:t>elif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/>
          <w:color w:val="24292E"/>
        </w:rPr>
        <w:t xml:space="preserve">else </w:t>
      </w:r>
      <w:r>
        <w:rPr>
          <w:rFonts w:ascii="Segoe UI" w:hAnsi="Segoe UI" w:cs="Segoe UI"/>
          <w:color w:val="24292E"/>
        </w:rPr>
        <w:t>后要加冒号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:</w:t>
      </w:r>
      <w:r>
        <w:rPr>
          <w:rFonts w:ascii="Segoe UI" w:hAnsi="Segoe UI" w:cs="Segoe UI"/>
          <w:color w:val="24292E"/>
        </w:rPr>
        <w:t>，告诉计算机这是一个判断语句，如满足条件，就执行语句块内部的代码。</w:t>
      </w:r>
    </w:p>
    <w:p w:rsidR="00F63D0C" w:rsidRDefault="00F63D0C" w:rsidP="00F63D0C">
      <w:pPr>
        <w:widowControl/>
        <w:numPr>
          <w:ilvl w:val="0"/>
          <w:numId w:val="11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Python </w:t>
      </w:r>
      <w:r>
        <w:rPr>
          <w:rFonts w:ascii="Segoe UI" w:hAnsi="Segoe UI" w:cs="Segoe UI"/>
          <w:color w:val="24292E"/>
        </w:rPr>
        <w:t>使用严格的缩进，来区分代码块的执行级别。比如</w:t>
      </w:r>
      <w:r>
        <w:rPr>
          <w:rFonts w:ascii="Segoe UI" w:hAnsi="Segoe UI" w:cs="Segoe UI"/>
          <w:color w:val="24292E"/>
        </w:rPr>
        <w:t xml:space="preserve"> if </w:t>
      </w:r>
      <w:r>
        <w:rPr>
          <w:rFonts w:ascii="Segoe UI" w:hAnsi="Segoe UI" w:cs="Segoe UI"/>
          <w:color w:val="24292E"/>
        </w:rPr>
        <w:t>下面的代码要缩进四个空格，代表的是</w:t>
      </w:r>
      <w:r>
        <w:rPr>
          <w:rFonts w:ascii="Segoe UI" w:hAnsi="Segoe UI" w:cs="Segoe UI"/>
          <w:color w:val="24292E"/>
        </w:rPr>
        <w:t xml:space="preserve"> if </w:t>
      </w:r>
      <w:r>
        <w:rPr>
          <w:rFonts w:ascii="Segoe UI" w:hAnsi="Segoe UI" w:cs="Segoe UI"/>
          <w:color w:val="24292E"/>
        </w:rPr>
        <w:t>内部的功能；</w:t>
      </w:r>
      <w:r>
        <w:rPr>
          <w:rFonts w:ascii="Segoe UI" w:hAnsi="Segoe UI" w:cs="Segoe UI"/>
          <w:color w:val="24292E"/>
        </w:rPr>
        <w:t>else</w:t>
      </w:r>
      <w:r>
        <w:rPr>
          <w:rFonts w:ascii="Segoe UI" w:hAnsi="Segoe UI" w:cs="Segoe UI"/>
          <w:color w:val="24292E"/>
        </w:rPr>
        <w:t>下面的代码同样要缩进四个空格，代表是</w:t>
      </w:r>
      <w:r>
        <w:rPr>
          <w:rFonts w:ascii="Segoe UI" w:hAnsi="Segoe UI" w:cs="Segoe UI"/>
          <w:color w:val="24292E"/>
        </w:rPr>
        <w:t>else</w:t>
      </w:r>
      <w:r>
        <w:rPr>
          <w:rFonts w:ascii="Segoe UI" w:hAnsi="Segoe UI" w:cs="Segoe UI"/>
          <w:color w:val="24292E"/>
        </w:rPr>
        <w:t>内部的功能。</w:t>
      </w:r>
    </w:p>
    <w:p w:rsidR="00F63D0C" w:rsidRDefault="00F63D0C" w:rsidP="00F63D0C">
      <w:pPr>
        <w:widowControl/>
        <w:numPr>
          <w:ilvl w:val="0"/>
          <w:numId w:val="11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推荐使用</w:t>
      </w:r>
      <w:r>
        <w:rPr>
          <w:rFonts w:ascii="Segoe UI" w:hAnsi="Segoe UI" w:cs="Segoe UI"/>
          <w:color w:val="24292E"/>
        </w:rPr>
        <w:t xml:space="preserve"> 4 </w:t>
      </w:r>
      <w:r>
        <w:rPr>
          <w:rFonts w:ascii="Segoe UI" w:hAnsi="Segoe UI" w:cs="Segoe UI"/>
          <w:color w:val="24292E"/>
        </w:rPr>
        <w:t>个空格缩进；也可以在编辑器内，把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Tab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键改为四个空格，用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Tab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键缩进。</w:t>
      </w:r>
    </w:p>
    <w:p w:rsidR="00F63D0C" w:rsidRDefault="00F63D0C" w:rsidP="00F63D0C">
      <w:pPr>
        <w:widowControl/>
        <w:numPr>
          <w:ilvl w:val="0"/>
          <w:numId w:val="11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input()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接受到的用户输入，类型为字符串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string</w:t>
      </w:r>
      <w:r>
        <w:rPr>
          <w:rFonts w:ascii="Segoe UI" w:hAnsi="Segoe UI" w:cs="Segoe UI"/>
          <w:color w:val="24292E"/>
        </w:rPr>
        <w:t>，但字符串不能和整数比较大小，所以要用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int()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函数将数据转换为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int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整数类型。</w:t>
      </w:r>
    </w:p>
    <w:p w:rsidR="00F63D0C" w:rsidRDefault="00F63D0C" w:rsidP="00F63D0C">
      <w:pPr>
        <w:widowControl/>
        <w:numPr>
          <w:ilvl w:val="0"/>
          <w:numId w:val="11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int()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函数，可以把括号里的内容转换为整数，但要注意：只有数字或纯数字的字符串才能转换，如</w:t>
      </w:r>
      <w:r>
        <w:rPr>
          <w:rFonts w:ascii="Segoe UI" w:hAnsi="Segoe UI" w:cs="Segoe UI"/>
          <w:color w:val="24292E"/>
        </w:rPr>
        <w:t>'a'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/>
          <w:color w:val="24292E"/>
        </w:rPr>
        <w:t>'abc'</w:t>
      </w:r>
      <w:r>
        <w:rPr>
          <w:rFonts w:ascii="Segoe UI" w:hAnsi="Segoe UI" w:cs="Segoe UI"/>
          <w:color w:val="24292E"/>
        </w:rPr>
        <w:t>这样的内容就不行；</w:t>
      </w:r>
      <w:r>
        <w:rPr>
          <w:rFonts w:ascii="Segoe UI" w:hAnsi="Segoe UI" w:cs="Segoe UI"/>
          <w:color w:val="24292E"/>
        </w:rPr>
        <w:t xml:space="preserve">float </w:t>
      </w:r>
      <w:r>
        <w:rPr>
          <w:rFonts w:ascii="Segoe UI" w:hAnsi="Segoe UI" w:cs="Segoe UI"/>
          <w:color w:val="24292E"/>
        </w:rPr>
        <w:t>类型的数字会只保留整数部分。</w:t>
      </w:r>
    </w:p>
    <w:p w:rsidR="00F63D0C" w:rsidRDefault="00F63D0C" w:rsidP="00F63D0C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8569960" cy="4610735"/>
            <wp:effectExtent l="0" t="0" r="2540" b="0"/>
            <wp:docPr id="51" name="图片 5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9960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D0C" w:rsidRDefault="00F63D0C" w:rsidP="00F63D0C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保存文件，关闭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gedit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后，在终端中输入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python3 compare.py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，运行刚刚的程序。</w:t>
      </w:r>
    </w:p>
    <w:p w:rsidR="00F63D0C" w:rsidRDefault="00F63D0C" w:rsidP="00F63D0C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7869555" cy="2519680"/>
            <wp:effectExtent l="0" t="0" r="0" b="0"/>
            <wp:docPr id="50" name="图片 5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955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D0C" w:rsidRDefault="00F63D0C" w:rsidP="00F63D0C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输入数字后，屏幕上打印出了比较结果，</w:t>
      </w:r>
      <w:r>
        <w:rPr>
          <w:rStyle w:val="a5"/>
          <w:rFonts w:ascii="Segoe UI" w:hAnsi="Segoe UI" w:cs="Segoe UI"/>
          <w:color w:val="24292E"/>
        </w:rPr>
        <w:t>第一个条件控制程序成功！</w:t>
      </w:r>
    </w:p>
    <w:p w:rsidR="00F63D0C" w:rsidRDefault="00F63D0C" w:rsidP="00751289"/>
    <w:p w:rsidR="00751289" w:rsidRDefault="00751289" w:rsidP="00751289"/>
    <w:p w:rsidR="00751289" w:rsidRDefault="00751289" w:rsidP="00133700">
      <w:pPr>
        <w:pStyle w:val="4"/>
      </w:pPr>
      <w:r>
        <w:rPr>
          <w:rFonts w:hint="eastAsia"/>
        </w:rPr>
        <w:t>更多判断</w:t>
      </w:r>
    </w:p>
    <w:p w:rsidR="00133700" w:rsidRPr="00133700" w:rsidRDefault="00133700" w:rsidP="00133700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33700">
        <w:rPr>
          <w:rFonts w:ascii="Segoe UI Symbol" w:eastAsia="宋体" w:hAnsi="Segoe UI Symbol" w:cs="Segoe UI Symbol"/>
          <w:color w:val="24292E"/>
          <w:kern w:val="0"/>
          <w:sz w:val="24"/>
          <w:szCs w:val="24"/>
        </w:rPr>
        <w:t>💡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33700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在一个判断中，还可以嵌套另一套判断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，比如当男人喜欢上一个人时：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if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133700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那个人是女人</w:t>
      </w:r>
      <w:r w:rsidRPr="00133700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: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if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133700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单身</w:t>
      </w:r>
      <w:r w:rsidRPr="00133700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: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你可以追求她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else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放弃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else</w:t>
      </w: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：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成为基友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</w:p>
    <w:p w:rsidR="00133700" w:rsidRPr="00133700" w:rsidRDefault="00133700" w:rsidP="00133700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33700">
        <w:rPr>
          <w:rFonts w:ascii="Segoe UI Symbol" w:eastAsia="宋体" w:hAnsi="Segoe UI Symbol" w:cs="Segoe UI Symbol"/>
          <w:color w:val="24292E"/>
          <w:kern w:val="0"/>
          <w:sz w:val="24"/>
          <w:szCs w:val="24"/>
        </w:rPr>
        <w:t>💡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33700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还可以使用</w:t>
      </w:r>
      <w:r w:rsidRPr="00133700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and </w:t>
      </w:r>
      <w:r w:rsidRPr="00133700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和</w:t>
      </w:r>
      <w:r w:rsidRPr="00133700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or </w:t>
      </w:r>
      <w:r w:rsidRPr="00133700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进行综合控制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if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那个人是女人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and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单身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:   </w:t>
      </w: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# A </w:t>
      </w: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和</w:t>
      </w: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 B</w:t>
      </w: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必须同时满足才能执行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你可以追求她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else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：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成为基友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</w:p>
    <w:p w:rsidR="00133700" w:rsidRPr="00133700" w:rsidRDefault="00133700" w:rsidP="00133700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又比如：你今天不想吃饭，除非吃火锅或者烧烤：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if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火锅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or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烧烤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:   </w:t>
      </w: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# A </w:t>
      </w: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或</w:t>
      </w: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 B </w:t>
      </w: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满足一个即可执行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吃饭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else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：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不吃饭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</w:p>
    <w:p w:rsidR="00133700" w:rsidRPr="00133700" w:rsidRDefault="00133700" w:rsidP="00133700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在程序开发过程中，当遇到一些代码暂时不写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(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等到后面写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)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，又不想程序在执行时报错的情况，可以使用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33700">
        <w:rPr>
          <w:rFonts w:ascii="Consolas" w:eastAsia="宋体" w:hAnsi="Consolas" w:cs="宋体"/>
          <w:color w:val="E83E8C"/>
          <w:kern w:val="0"/>
          <w:sz w:val="27"/>
          <w:szCs w:val="27"/>
        </w:rPr>
        <w:t>pass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关键字，程序执行遇到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33700">
        <w:rPr>
          <w:rFonts w:ascii="Consolas" w:eastAsia="宋体" w:hAnsi="Consolas" w:cs="宋体"/>
          <w:color w:val="E83E8C"/>
          <w:kern w:val="0"/>
          <w:sz w:val="27"/>
          <w:szCs w:val="27"/>
        </w:rPr>
        <w:t>pass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就会跳过这里的代码块继续执行后面的代码：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a = </w:t>
      </w:r>
      <w:r w:rsidRPr="00133700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3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&gt;&gt;&gt; </w:t>
      </w: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if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a&lt;</w:t>
      </w:r>
      <w:r w:rsidRPr="00133700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... 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print(</w:t>
      </w:r>
      <w:r w:rsidRPr="00133700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"a&lt;1"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... </w:t>
      </w: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else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 xml:space="preserve">... </w:t>
      </w: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133700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pass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133700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...</w:t>
      </w:r>
    </w:p>
    <w:p w:rsidR="00133700" w:rsidRPr="00133700" w:rsidRDefault="00133700" w:rsidP="00133700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4"/>
          <w:szCs w:val="24"/>
        </w:rPr>
      </w:pP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&gt;&gt;&gt; #</w:t>
      </w:r>
      <w:r w:rsidRPr="00133700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程序没有报错</w:t>
      </w:r>
    </w:p>
    <w:p w:rsidR="00751289" w:rsidRDefault="00751289" w:rsidP="00751289"/>
    <w:p w:rsidR="00751289" w:rsidRDefault="00751289" w:rsidP="00133700">
      <w:pPr>
        <w:pStyle w:val="4"/>
      </w:pPr>
      <w:r>
        <w:rPr>
          <w:rFonts w:hint="eastAsia"/>
        </w:rPr>
        <w:t xml:space="preserve"> </w:t>
      </w:r>
      <w:r>
        <w:rPr>
          <w:rFonts w:hint="eastAsia"/>
        </w:rPr>
        <w:t>循环控制</w:t>
      </w:r>
    </w:p>
    <w:p w:rsidR="00133700" w:rsidRPr="00133700" w:rsidRDefault="00133700" w:rsidP="00133700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对人类来说，</w:t>
      </w:r>
      <w:r w:rsidRPr="00133700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「循环」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糟糕透了，它往往意味着重复和枯燥。但大多数人都在循环中工作和生活，比如收集用户信息、下载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500 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张图片、上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12306 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抢春运的火车票、给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20 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个亲戚解释你不是修电脑的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……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想想就如噩梦一般，相信没有人想过这种流水线的生活。</w:t>
      </w:r>
    </w:p>
    <w:p w:rsidR="00133700" w:rsidRPr="00133700" w:rsidRDefault="00133700" w:rsidP="00133700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但有了计算机，一切都大不一样了：它任劳任怨、不会抱怨，而且工作速度比人快成千上万倍。你只需要制订好一些规则，然后在旁边泡杯茶，看云展云舒即可。</w:t>
      </w:r>
    </w:p>
    <w:p w:rsidR="00133700" w:rsidRPr="00133700" w:rsidRDefault="00133700" w:rsidP="00133700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Python 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中包含两种循环方式，一种是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33700">
        <w:rPr>
          <w:rFonts w:ascii="Consolas" w:eastAsia="宋体" w:hAnsi="Consolas" w:cs="宋体"/>
          <w:color w:val="E83E8C"/>
          <w:kern w:val="0"/>
          <w:sz w:val="27"/>
          <w:szCs w:val="27"/>
        </w:rPr>
        <w:t xml:space="preserve">for </w:t>
      </w:r>
      <w:r w:rsidRPr="00133700">
        <w:rPr>
          <w:rFonts w:ascii="Consolas" w:eastAsia="宋体" w:hAnsi="Consolas" w:cs="宋体"/>
          <w:color w:val="E83E8C"/>
          <w:kern w:val="0"/>
          <w:sz w:val="27"/>
          <w:szCs w:val="27"/>
        </w:rPr>
        <w:t>循环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，一种是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33700">
        <w:rPr>
          <w:rFonts w:ascii="Consolas" w:eastAsia="宋体" w:hAnsi="Consolas" w:cs="宋体"/>
          <w:color w:val="E83E8C"/>
          <w:kern w:val="0"/>
          <w:sz w:val="27"/>
          <w:szCs w:val="27"/>
        </w:rPr>
        <w:t xml:space="preserve">while </w:t>
      </w:r>
      <w:r w:rsidRPr="00133700">
        <w:rPr>
          <w:rFonts w:ascii="Consolas" w:eastAsia="宋体" w:hAnsi="Consolas" w:cs="宋体"/>
          <w:color w:val="E83E8C"/>
          <w:kern w:val="0"/>
          <w:sz w:val="27"/>
          <w:szCs w:val="27"/>
        </w:rPr>
        <w:t>循环</w:t>
      </w:r>
      <w:r w:rsidRPr="00133700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:rsidR="00133700" w:rsidRPr="00133700" w:rsidRDefault="00133700" w:rsidP="00133700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7616825" cy="3968750"/>
            <wp:effectExtent l="0" t="0" r="3175" b="0"/>
            <wp:docPr id="48" name="图片 4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A8" w:rsidRPr="00724EA8" w:rsidRDefault="00724EA8" w:rsidP="00724EA8">
      <w:pPr>
        <w:pStyle w:val="4"/>
      </w:pPr>
      <w:r w:rsidRPr="00724EA8">
        <w:rPr>
          <w:rFonts w:ascii="Segoe UI Symbol" w:hAnsi="Segoe UI Symbol" w:cs="Segoe UI Symbol"/>
        </w:rPr>
        <w:t>💡</w:t>
      </w:r>
      <w:r w:rsidRPr="00724EA8">
        <w:t xml:space="preserve"> for </w:t>
      </w:r>
      <w:r w:rsidRPr="00724EA8">
        <w:t>循环</w:t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Consolas" w:eastAsia="宋体" w:hAnsi="Consolas" w:cs="宋体"/>
          <w:b/>
          <w:bCs/>
          <w:color w:val="E83E8C"/>
          <w:kern w:val="0"/>
          <w:sz w:val="27"/>
          <w:szCs w:val="27"/>
        </w:rPr>
        <w:t xml:space="preserve">for </w:t>
      </w:r>
      <w:r w:rsidRPr="00724EA8">
        <w:rPr>
          <w:rFonts w:ascii="Consolas" w:eastAsia="宋体" w:hAnsi="Consolas" w:cs="宋体"/>
          <w:b/>
          <w:bCs/>
          <w:color w:val="E83E8C"/>
          <w:kern w:val="0"/>
          <w:sz w:val="27"/>
          <w:szCs w:val="27"/>
        </w:rPr>
        <w:t>循环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主要用于，对一个范围内的每个元素，进行指定操作。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语法如下：</w:t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4F35E70C" wp14:editId="61ED9338">
            <wp:extent cx="5243195" cy="2694305"/>
            <wp:effectExtent l="0" t="0" r="0" b="0"/>
            <wp:docPr id="49" name="图片 4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比如在一个班级里，点名册就是一份列表，每个姓名都是一个元素。现在你是班长，每天上课前的点名太费劲了，你需要一个点名程序。</w:t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用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 xml:space="preserve">for 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循环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2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行代码即可实现该功能：</w:t>
      </w:r>
    </w:p>
    <w:p w:rsidR="00724EA8" w:rsidRPr="00724EA8" w:rsidRDefault="00724EA8" w:rsidP="00724EA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namelist = [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'Sophia'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'Emma'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'Olivia'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'Ava'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'Mia'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'Isabella'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'Zoe'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'Lily'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'Emily'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'Madison'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'Jackson'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'Aiden'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'Liam'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'Lucas'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'Noah'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'Mason'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'Ethan'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'Caden'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'Logan'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'Jacob'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</w:t>
      </w:r>
    </w:p>
    <w:p w:rsidR="00724EA8" w:rsidRPr="00724EA8" w:rsidRDefault="00724EA8" w:rsidP="00724EA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724EA8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##</w:t>
      </w:r>
      <w:r w:rsidRPr="00724EA8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点名册</w:t>
      </w:r>
    </w:p>
    <w:p w:rsidR="00724EA8" w:rsidRPr="00724EA8" w:rsidRDefault="00724EA8" w:rsidP="00724EA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724EA8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for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i </w:t>
      </w:r>
      <w:r w:rsidRPr="00724EA8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in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namelist:</w:t>
      </w:r>
    </w:p>
    <w:p w:rsidR="00724EA8" w:rsidRPr="00724EA8" w:rsidRDefault="00724EA8" w:rsidP="00724EA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724EA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print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(i)</w:t>
      </w:r>
    </w:p>
    <w:p w:rsidR="00724EA8" w:rsidRPr="00724EA8" w:rsidRDefault="00724EA8" w:rsidP="00724EA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7235BFB4" wp14:editId="13085FF8">
            <wp:extent cx="8569960" cy="4610735"/>
            <wp:effectExtent l="0" t="0" r="2540" b="0"/>
            <wp:docPr id="52" name="图片 5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9960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在环境中练习一下：</w:t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 Symbol" w:eastAsia="宋体" w:hAnsi="Segoe UI Symbol" w:cs="Segoe UI Symbol"/>
          <w:b/>
          <w:bCs/>
          <w:color w:val="24292E"/>
          <w:kern w:val="0"/>
          <w:sz w:val="24"/>
          <w:szCs w:val="24"/>
        </w:rPr>
        <w:t>💡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提示：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namelist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可以通过右侧工具栏中的「剪切板」粘贴进去；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print()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前同样要注意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4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个空格的缩进。</w:t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43565F12" wp14:editId="638A154C">
            <wp:extent cx="13677265" cy="8862060"/>
            <wp:effectExtent l="0" t="0" r="635" b="0"/>
            <wp:docPr id="53" name="图片 5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265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A8" w:rsidRPr="00724EA8" w:rsidRDefault="00724EA8" w:rsidP="00724EA8">
      <w:pPr>
        <w:widowControl/>
        <w:shd w:val="clear" w:color="auto" w:fill="F9F9F9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 w:rsidRPr="00724EA8">
        <w:rPr>
          <w:rFonts w:ascii="Segoe UI Symbol" w:eastAsia="宋体" w:hAnsi="Segoe UI Symbol" w:cs="Segoe UI Symbol"/>
          <w:b/>
          <w:bCs/>
          <w:color w:val="24292E"/>
          <w:kern w:val="0"/>
          <w:sz w:val="24"/>
          <w:szCs w:val="24"/>
        </w:rPr>
        <w:lastRenderedPageBreak/>
        <w:t>💡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range() 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函数</w:t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如果需要处理一组数字列表，并且数字列表满足一定的规律，可以使用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Python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的内置函数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range()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（范围）。</w:t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使用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range(x)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函数，可以生成一个从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0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到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x-1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的整数序列，比如我们想打印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0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到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9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的数，可以这样写：</w:t>
      </w:r>
    </w:p>
    <w:p w:rsidR="00724EA8" w:rsidRPr="00724EA8" w:rsidRDefault="00724EA8" w:rsidP="00724EA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724EA8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for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a </w:t>
      </w:r>
      <w:r w:rsidRPr="00724EA8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in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</w:t>
      </w:r>
      <w:r w:rsidRPr="00724EA8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10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</w:p>
    <w:p w:rsidR="00724EA8" w:rsidRPr="00724EA8" w:rsidRDefault="00724EA8" w:rsidP="00724EA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print(a)</w:t>
      </w:r>
    </w:p>
    <w:p w:rsidR="00724EA8" w:rsidRPr="00724EA8" w:rsidRDefault="00724EA8" w:rsidP="00724EA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435FE3B2" wp14:editId="50AEEA65">
            <wp:extent cx="4250690" cy="2898775"/>
            <wp:effectExtent l="0" t="0" r="0" b="0"/>
            <wp:docPr id="54" name="图片 54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还可以用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range(a,b)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取某个区间的数，比如要打印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到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10 ,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你可以写：</w:t>
      </w:r>
    </w:p>
    <w:p w:rsidR="00724EA8" w:rsidRPr="00724EA8" w:rsidRDefault="00724EA8" w:rsidP="00724EA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724EA8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for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a </w:t>
      </w:r>
      <w:r w:rsidRPr="00724EA8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in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</w:t>
      </w:r>
      <w:r w:rsidRPr="00724EA8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</w:t>
      </w:r>
      <w:r w:rsidRPr="00724EA8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11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</w:p>
    <w:p w:rsidR="00724EA8" w:rsidRPr="00724EA8" w:rsidRDefault="00724EA8" w:rsidP="00724EA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print(a)</w:t>
      </w:r>
    </w:p>
    <w:p w:rsidR="00724EA8" w:rsidRPr="00724EA8" w:rsidRDefault="00724EA8" w:rsidP="00724EA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⚠️ 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注意：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range(a,b)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包头不包尾，尾数要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+ 1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61631083" wp14:editId="307D5A0B">
            <wp:extent cx="5262880" cy="4377690"/>
            <wp:effectExtent l="0" t="0" r="0" b="3810"/>
            <wp:docPr id="55" name="图片 5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 Symbol" w:eastAsia="宋体" w:hAnsi="Segoe UI Symbol" w:cs="Segoe UI Symbol"/>
          <w:b/>
          <w:bCs/>
          <w:color w:val="24292E"/>
          <w:kern w:val="0"/>
          <w:sz w:val="24"/>
          <w:szCs w:val="24"/>
        </w:rPr>
        <w:t>🔥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小练习：帮依萍写日记</w:t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53F4136A" wp14:editId="5599A4EB">
            <wp:extent cx="2908300" cy="2042795"/>
            <wp:effectExtent l="0" t="0" r="6350" b="0"/>
            <wp:docPr id="56" name="图片 5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书桓走后，可怜的依萍每天只能对着日记，遥寄思念。现在，请你用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for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循环帮依萍写出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“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书桓走的第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n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天，想他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”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，一直写到第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10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天。</w:t>
      </w:r>
    </w:p>
    <w:p w:rsidR="00724EA8" w:rsidRPr="00724EA8" w:rsidRDefault="00724EA8" w:rsidP="00724EA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 Symbol" w:eastAsia="宋体" w:hAnsi="Segoe UI Symbol" w:cs="Segoe UI Symbol"/>
          <w:b/>
          <w:bCs/>
          <w:color w:val="24292E"/>
          <w:kern w:val="0"/>
          <w:sz w:val="24"/>
          <w:szCs w:val="24"/>
        </w:rPr>
        <w:t>💡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提示：</w:t>
      </w:r>
    </w:p>
    <w:p w:rsidR="00724EA8" w:rsidRPr="00724EA8" w:rsidRDefault="00724EA8" w:rsidP="00724EA8">
      <w:pPr>
        <w:widowControl/>
        <w:numPr>
          <w:ilvl w:val="0"/>
          <w:numId w:val="12"/>
        </w:numPr>
        <w:shd w:val="clear" w:color="auto" w:fill="F9F9F9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range(a,b)</w:t>
      </w:r>
    </w:p>
    <w:p w:rsidR="00724EA8" w:rsidRPr="00724EA8" w:rsidRDefault="00724EA8" w:rsidP="00724EA8">
      <w:pPr>
        <w:widowControl/>
        <w:numPr>
          <w:ilvl w:val="0"/>
          <w:numId w:val="12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for ... in ...</w:t>
      </w:r>
    </w:p>
    <w:p w:rsidR="00724EA8" w:rsidRPr="00724EA8" w:rsidRDefault="00724EA8" w:rsidP="00724EA8">
      <w:pPr>
        <w:widowControl/>
        <w:numPr>
          <w:ilvl w:val="0"/>
          <w:numId w:val="12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print('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书桓走的第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{}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天，想他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'.format(i))</w:t>
      </w:r>
    </w:p>
    <w:p w:rsidR="00724EA8" w:rsidRPr="00724EA8" w:rsidRDefault="00724EA8" w:rsidP="00724EA8">
      <w:pPr>
        <w:widowControl/>
        <w:numPr>
          <w:ilvl w:val="0"/>
          <w:numId w:val="12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如果忘了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.format()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的用法，可以在上节实验文档中查阅一下</w:t>
      </w:r>
    </w:p>
    <w:p w:rsidR="00724EA8" w:rsidRPr="00724EA8" w:rsidRDefault="00724EA8" w:rsidP="00724EA8">
      <w:pPr>
        <w:pStyle w:val="4"/>
      </w:pPr>
      <w:r w:rsidRPr="00724EA8">
        <w:rPr>
          <w:rFonts w:ascii="Segoe UI Symbol" w:hAnsi="Segoe UI Symbol" w:cs="Segoe UI Symbol"/>
        </w:rPr>
        <w:t>💡</w:t>
      </w:r>
      <w:r w:rsidRPr="00724EA8">
        <w:t xml:space="preserve"> while </w:t>
      </w:r>
      <w:r w:rsidRPr="00724EA8">
        <w:t>循环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另外一种循环是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 xml:space="preserve">while 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循环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，它的语法和用途都和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 xml:space="preserve">for 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循环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有些不同。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 xml:space="preserve">for 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循环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适用于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已知循环次数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的循环，所以后面跟的是次数或区间，到达指定次数就停止。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但现实生活中，我们往往不知道要循环多少次，才能达成目标。比如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“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愚公移山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”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，愚公不知道门前有多少座山，但只要门前有山，就要盘它，这种情况我们要怎么写？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 xml:space="preserve">while 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循环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可以帮你解决这个问题。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while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后面跟的是一个条件，只要条件满足，这个循环就会一直进行下去。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具体语法如下：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43195" cy="2694305"/>
            <wp:effectExtent l="0" t="0" r="0" b="0"/>
            <wp:docPr id="64" name="图片 6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有了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 xml:space="preserve">while 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循环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，愚公可以这样移山：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724EA8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while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山还在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盘它！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 Symbol" w:eastAsia="宋体" w:hAnsi="Segoe UI Symbol" w:cs="Segoe UI Symbol"/>
          <w:b/>
          <w:bCs/>
          <w:color w:val="24292E"/>
          <w:kern w:val="0"/>
          <w:sz w:val="24"/>
          <w:szCs w:val="24"/>
        </w:rPr>
        <w:t>🔥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小练习：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下面，我们来用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while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循环，打印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到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10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的数字，亲手感受一下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Consolas" w:eastAsia="宋体" w:hAnsi="Consolas" w:cs="宋体"/>
          <w:color w:val="E83E8C"/>
          <w:kern w:val="0"/>
          <w:sz w:val="27"/>
          <w:szCs w:val="27"/>
        </w:rPr>
        <w:t>while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循环有哪些不同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: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a = </w:t>
      </w:r>
      <w:r w:rsidRPr="00724EA8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724EA8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while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a &lt;= </w:t>
      </w:r>
      <w:r w:rsidRPr="00724EA8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10</w:t>
      </w: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:  </w:t>
      </w:r>
      <w:r w:rsidRPr="00724EA8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##</w:t>
      </w:r>
      <w:r w:rsidRPr="00724EA8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同样注意冒号和语句块缩进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print(a)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  <w:r w:rsidRPr="00724EA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a = a + </w:t>
      </w:r>
      <w:r w:rsidRPr="00724EA8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1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nsolas" w:eastAsia="宋体" w:hAnsi="Consolas" w:cs="宋体"/>
          <w:color w:val="212529"/>
          <w:kern w:val="0"/>
          <w:sz w:val="27"/>
          <w:szCs w:val="27"/>
        </w:rPr>
      </w:pP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12402820" cy="6858000"/>
            <wp:effectExtent l="0" t="0" r="0" b="0"/>
            <wp:docPr id="63" name="图片 6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28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这个程序是这样运转的：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7616825" cy="2383155"/>
            <wp:effectExtent l="0" t="0" r="3175" b="0"/>
            <wp:docPr id="62" name="图片 6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一开始，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的预设值为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来到第二行的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while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循环，此时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 &lt;= 10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，满足条件，进入循环。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进入第三行，执行循环中的命令，打印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的值。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进入第四行，把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的值加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的值变成了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2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，至此一轮循环结束。每轮循环结束后，程序会跳转到循环开头（即图中的第二行），再次判断是否满足循环的条件，如满足则再次执行循环。在这里，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a = 2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，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2 &lt;= 10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，满足条件，则再次进入循环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……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……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直到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a &gt; 10 </w:t>
      </w:r>
      <w:r w:rsidRPr="00724EA8">
        <w:rPr>
          <w:rFonts w:ascii="Segoe UI" w:eastAsia="宋体" w:hAnsi="Segoe UI" w:cs="Segoe UI"/>
          <w:color w:val="24292E"/>
          <w:kern w:val="0"/>
          <w:sz w:val="24"/>
          <w:szCs w:val="24"/>
        </w:rPr>
        <w:t>为止，循环条件不再满足，循环停止。</w:t>
      </w:r>
    </w:p>
    <w:p w:rsidR="00724EA8" w:rsidRPr="00724EA8" w:rsidRDefault="00724EA8" w:rsidP="00724EA8">
      <w:pPr>
        <w:pStyle w:val="4"/>
      </w:pPr>
      <w:r>
        <w:lastRenderedPageBreak/>
        <w:t>F</w:t>
      </w:r>
      <w:r>
        <w:rPr>
          <w:rFonts w:hint="eastAsia"/>
        </w:rPr>
        <w:t>or</w:t>
      </w:r>
      <w:r>
        <w:t>和</w:t>
      </w:r>
      <w:r>
        <w:t>while</w:t>
      </w:r>
      <w:r w:rsidRPr="00724EA8">
        <w:t>循环的区别：</w:t>
      </w:r>
    </w:p>
    <w:p w:rsidR="00724EA8" w:rsidRPr="00724EA8" w:rsidRDefault="00724EA8" w:rsidP="00724EA8">
      <w:pPr>
        <w:pStyle w:val="a3"/>
        <w:widowControl/>
        <w:numPr>
          <w:ilvl w:val="0"/>
          <w:numId w:val="12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6381115" cy="1779905"/>
            <wp:effectExtent l="0" t="0" r="635" b="0"/>
            <wp:docPr id="61" name="图片 6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11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8DA" w:rsidRDefault="00AE08DA" w:rsidP="00AE08DA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br/>
      </w: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>break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在循环中，我们可以使用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break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和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continue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这两个关键字，来进一步控制流程。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7"/>
          <w:szCs w:val="27"/>
        </w:rPr>
        <w:t>break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表示停止当前循环，如：</w:t>
      </w:r>
    </w:p>
    <w:p w:rsidR="00AE08DA" w:rsidRDefault="00AE08DA" w:rsidP="00AE08DA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for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a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in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range(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10</w:t>
      </w:r>
      <w:r>
        <w:rPr>
          <w:rStyle w:val="HTML"/>
          <w:rFonts w:ascii="Consolas" w:hAnsi="Consolas"/>
          <w:color w:val="F8F8F2"/>
          <w:shd w:val="clear" w:color="auto" w:fill="23241F"/>
        </w:rPr>
        <w:t>):</w:t>
      </w:r>
    </w:p>
    <w:p w:rsidR="00AE08DA" w:rsidRDefault="00AE08DA" w:rsidP="00AE08DA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if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a ==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5</w:t>
      </w:r>
      <w:r>
        <w:rPr>
          <w:rStyle w:val="HTML"/>
          <w:rFonts w:ascii="Consolas" w:hAnsi="Consolas"/>
          <w:color w:val="F8F8F2"/>
          <w:shd w:val="clear" w:color="auto" w:fill="23241F"/>
        </w:rPr>
        <w:t>:</w:t>
      </w:r>
    </w:p>
    <w:p w:rsidR="00AE08DA" w:rsidRDefault="00AE08DA" w:rsidP="00AE08DA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   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break</w:t>
      </w:r>
    </w:p>
    <w:p w:rsidR="00AE08DA" w:rsidRDefault="00AE08DA" w:rsidP="00AE08DA">
      <w:pPr>
        <w:pStyle w:val="HTML0"/>
        <w:shd w:val="clear" w:color="auto" w:fill="F9F9F9"/>
        <w:rPr>
          <w:rFonts w:ascii="Consolas" w:hAnsi="Consolas"/>
          <w:color w:val="212529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print(a)</w:t>
      </w:r>
    </w:p>
    <w:p w:rsidR="00AE08DA" w:rsidRDefault="00AE08DA" w:rsidP="00AE08DA">
      <w:pPr>
        <w:pStyle w:val="HTML0"/>
        <w:shd w:val="clear" w:color="auto" w:fill="F9F9F9"/>
        <w:rPr>
          <w:rFonts w:ascii="Consolas" w:hAnsi="Consolas"/>
          <w:color w:val="212529"/>
        </w:rPr>
      </w:pP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程序会打印</w:t>
      </w:r>
      <w:r>
        <w:rPr>
          <w:rFonts w:ascii="Segoe UI" w:hAnsi="Segoe UI" w:cs="Segoe UI"/>
          <w:color w:val="24292E"/>
        </w:rPr>
        <w:t xml:space="preserve"> 0 </w:t>
      </w:r>
      <w:r>
        <w:rPr>
          <w:rFonts w:ascii="Segoe UI" w:hAnsi="Segoe UI" w:cs="Segoe UI"/>
          <w:color w:val="24292E"/>
        </w:rPr>
        <w:t>到</w:t>
      </w:r>
      <w:r>
        <w:rPr>
          <w:rFonts w:ascii="Segoe UI" w:hAnsi="Segoe UI" w:cs="Segoe UI"/>
          <w:color w:val="24292E"/>
        </w:rPr>
        <w:t xml:space="preserve"> 4 </w:t>
      </w:r>
      <w:r>
        <w:rPr>
          <w:rFonts w:ascii="Segoe UI" w:hAnsi="Segoe UI" w:cs="Segoe UI"/>
          <w:color w:val="24292E"/>
        </w:rPr>
        <w:t>之间的数字。</w:t>
      </w:r>
    </w:p>
    <w:p w:rsidR="00AE08DA" w:rsidRDefault="00AE08DA" w:rsidP="00AE08DA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>continue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7"/>
          <w:szCs w:val="27"/>
        </w:rPr>
        <w:t>continue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表示跳过当前循环轮次，去执行下一轮循环。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比如这次我们想打印</w:t>
      </w:r>
      <w:r>
        <w:rPr>
          <w:rFonts w:ascii="Segoe UI" w:hAnsi="Segoe UI" w:cs="Segoe UI"/>
          <w:color w:val="24292E"/>
        </w:rPr>
        <w:t xml:space="preserve"> 1 </w:t>
      </w:r>
      <w:r>
        <w:rPr>
          <w:rFonts w:ascii="Segoe UI" w:hAnsi="Segoe UI" w:cs="Segoe UI"/>
          <w:color w:val="24292E"/>
        </w:rPr>
        <w:t>到</w:t>
      </w:r>
      <w:r>
        <w:rPr>
          <w:rFonts w:ascii="Segoe UI" w:hAnsi="Segoe UI" w:cs="Segoe UI"/>
          <w:color w:val="24292E"/>
        </w:rPr>
        <w:t xml:space="preserve"> 10 </w:t>
      </w:r>
      <w:r>
        <w:rPr>
          <w:rFonts w:ascii="Segoe UI" w:hAnsi="Segoe UI" w:cs="Segoe UI"/>
          <w:color w:val="24292E"/>
        </w:rPr>
        <w:t>的数，但不想打印</w:t>
      </w:r>
      <w:r>
        <w:rPr>
          <w:rFonts w:ascii="Segoe UI" w:hAnsi="Segoe UI" w:cs="Segoe UI"/>
          <w:color w:val="24292E"/>
        </w:rPr>
        <w:t xml:space="preserve"> 5 </w:t>
      </w:r>
      <w:r>
        <w:rPr>
          <w:rFonts w:ascii="Segoe UI" w:hAnsi="Segoe UI" w:cs="Segoe UI"/>
          <w:color w:val="24292E"/>
        </w:rPr>
        <w:t>，代码可以这样写：</w:t>
      </w:r>
    </w:p>
    <w:p w:rsidR="00AE08DA" w:rsidRDefault="00AE08DA" w:rsidP="00AE08DA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a =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0</w:t>
      </w:r>
    </w:p>
    <w:p w:rsidR="00AE08DA" w:rsidRDefault="00AE08DA" w:rsidP="00AE08DA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while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a &lt;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10</w:t>
      </w:r>
      <w:r>
        <w:rPr>
          <w:rStyle w:val="HTML"/>
          <w:rFonts w:ascii="Consolas" w:hAnsi="Consolas"/>
          <w:color w:val="F8F8F2"/>
          <w:shd w:val="clear" w:color="auto" w:fill="23241F"/>
        </w:rPr>
        <w:t>:</w:t>
      </w:r>
    </w:p>
    <w:p w:rsidR="00AE08DA" w:rsidRDefault="00AE08DA" w:rsidP="00AE08DA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a = a +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</w:t>
      </w:r>
    </w:p>
    <w:p w:rsidR="00AE08DA" w:rsidRDefault="00AE08DA" w:rsidP="00AE08DA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lastRenderedPageBreak/>
        <w:t xml:space="preserve">   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if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a ==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5</w:t>
      </w:r>
      <w:r>
        <w:rPr>
          <w:rStyle w:val="HTML"/>
          <w:rFonts w:ascii="Consolas" w:hAnsi="Consolas"/>
          <w:color w:val="F8F8F2"/>
          <w:shd w:val="clear" w:color="auto" w:fill="23241F"/>
        </w:rPr>
        <w:t>:</w:t>
      </w:r>
    </w:p>
    <w:p w:rsidR="00AE08DA" w:rsidRDefault="00AE08DA" w:rsidP="00AE08DA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   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continue</w:t>
      </w:r>
    </w:p>
    <w:p w:rsidR="00AE08DA" w:rsidRDefault="00AE08DA" w:rsidP="00AE08DA">
      <w:pPr>
        <w:pStyle w:val="HTML0"/>
        <w:shd w:val="clear" w:color="auto" w:fill="F9F9F9"/>
        <w:rPr>
          <w:rFonts w:ascii="Consolas" w:hAnsi="Consolas"/>
          <w:color w:val="212529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    print(a)</w:t>
      </w:r>
    </w:p>
    <w:p w:rsidR="00AE08DA" w:rsidRDefault="00AE08DA" w:rsidP="00AE08DA">
      <w:pPr>
        <w:pStyle w:val="HTML0"/>
        <w:shd w:val="clear" w:color="auto" w:fill="F9F9F9"/>
        <w:rPr>
          <w:rFonts w:ascii="Consolas" w:hAnsi="Consolas"/>
          <w:color w:val="212529"/>
        </w:rPr>
      </w:pP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5223510" cy="5427980"/>
            <wp:effectExtent l="0" t="0" r="0" b="1270"/>
            <wp:docPr id="65" name="图片 6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542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至此，流程控制</w:t>
      </w:r>
      <w:r>
        <w:rPr>
          <w:rStyle w:val="a5"/>
          <w:rFonts w:ascii="Segoe UI" w:hAnsi="Segoe UI" w:cs="Segoe UI"/>
          <w:color w:val="24292E"/>
        </w:rPr>
        <w:t xml:space="preserve"> </w:t>
      </w:r>
      <w:r>
        <w:rPr>
          <w:rStyle w:val="a5"/>
          <w:rFonts w:ascii="Segoe UI" w:hAnsi="Segoe UI" w:cs="Segoe UI"/>
          <w:color w:val="24292E"/>
        </w:rPr>
        <w:t>就暂时介绍完了。流程控制</w:t>
      </w:r>
      <w:r>
        <w:rPr>
          <w:rStyle w:val="a5"/>
          <w:rFonts w:ascii="Segoe UI" w:hAnsi="Segoe UI" w:cs="Segoe UI"/>
          <w:color w:val="24292E"/>
        </w:rPr>
        <w:t xml:space="preserve"> </w:t>
      </w:r>
      <w:r>
        <w:rPr>
          <w:rStyle w:val="a5"/>
          <w:rFonts w:ascii="Segoe UI" w:hAnsi="Segoe UI" w:cs="Segoe UI"/>
          <w:color w:val="24292E"/>
        </w:rPr>
        <w:t>在编程中非常重要，请下来多多练习和总结，后面还有一个挑战等待你完成～</w:t>
      </w:r>
    </w:p>
    <w:p w:rsidR="00751289" w:rsidRDefault="00751289" w:rsidP="00751289"/>
    <w:p w:rsidR="00751289" w:rsidRDefault="00751289" w:rsidP="00751289"/>
    <w:p w:rsidR="00751289" w:rsidRDefault="00751289" w:rsidP="00AE08DA">
      <w:pPr>
        <w:pStyle w:val="4"/>
      </w:pPr>
      <w:r>
        <w:rPr>
          <w:rFonts w:hint="eastAsia"/>
        </w:rPr>
        <w:t>玩转实验环境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为了大家能更好地使用实验环境，我们有必要简单介绍下右侧工具栏的功能。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相信很多同学都发现了，我们右侧的工具栏除了剪切板，还有很多按钮，它们的功能分别如下：</w:t>
      </w:r>
    </w:p>
    <w:p w:rsidR="00AE08DA" w:rsidRDefault="00AE08DA" w:rsidP="00AE08DA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切换界面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实验启动后，默认进入的界面是图形界面（桌面），如果使用图形界面感觉较卡，可以尝试切换到字符界面。点击该按钮可以在两种界面之间切换。</w:t>
      </w:r>
    </w:p>
    <w:p w:rsidR="00AE08DA" w:rsidRDefault="00AE08DA" w:rsidP="00AE08DA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剪切板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学习界面工具栏上有一个剪刀按钮，点击此按钮会打开剪切板。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8" name="矩形 68" descr="https://raw.githubusercontent.com/shiyanlou/shiyanlou-docs/master/images/clipboard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68" o:spid="_x0000_s1026" alt="https://raw.githubusercontent.com/shiyanlou/shiyanlou-docs/master/images/clipboard.jp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" filled="f" stroked="f">
                <o:lock v:ext="edit" aspectratio="t"/>
                <w10:anchorlock/>
              </v:rect>
            </w:pict>
          </mc:Fallback>
        </mc:AlternateConten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剪切板用来在外部与实验环境之间进行拷贝与粘贴。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向环境拷入内容：</w:t>
      </w:r>
      <w:r>
        <w:rPr>
          <w:rFonts w:ascii="Segoe UI" w:hAnsi="Segoe UI" w:cs="Segoe UI"/>
          <w:color w:val="24292E"/>
        </w:rPr>
        <w:t>如果要拷贝内容到实验环境，只需将内容复制粘贴到剪切板的输入框，点击保存按钮，实验环境内部即可使用右键粘贴到这些内容。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从环境拷出内容：</w:t>
      </w:r>
      <w:r>
        <w:rPr>
          <w:rFonts w:ascii="Segoe UI" w:hAnsi="Segoe UI" w:cs="Segoe UI"/>
          <w:color w:val="24292E"/>
        </w:rPr>
        <w:t>在环境中使用右键选择复制，然后打开剪切板，剪切板中的输入框显示内容即实验环境中的系统剪切板内容。</w:t>
      </w:r>
    </w:p>
    <w:p w:rsidR="00AE08DA" w:rsidRDefault="00AE08DA" w:rsidP="00AE08DA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共享桌面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点击共享桌面，可以把自己的桌面分享给其他人。共享桌面的主要应用场景是演示操作和协作答疑。目前实验楼的楼</w:t>
      </w:r>
      <w:r>
        <w:rPr>
          <w:rFonts w:ascii="Segoe UI" w:hAnsi="Segoe UI" w:cs="Segoe UI"/>
          <w:color w:val="24292E"/>
        </w:rPr>
        <w:t xml:space="preserve"> + </w:t>
      </w:r>
      <w:r>
        <w:rPr>
          <w:rFonts w:ascii="Segoe UI" w:hAnsi="Segoe UI" w:cs="Segoe UI"/>
          <w:color w:val="24292E"/>
        </w:rPr>
        <w:t>课程都由助教提供共享桌面的实时答疑服务。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点击共享桌面会弹出</w:t>
      </w:r>
      <w:r>
        <w:rPr>
          <w:rFonts w:ascii="Segoe UI" w:hAnsi="Segoe UI" w:cs="Segoe UI"/>
          <w:color w:val="24292E"/>
        </w:rPr>
        <w:t xml:space="preserve"> 2 </w:t>
      </w:r>
      <w:r>
        <w:rPr>
          <w:rFonts w:ascii="Segoe UI" w:hAnsi="Segoe UI" w:cs="Segoe UI"/>
          <w:color w:val="24292E"/>
        </w:rPr>
        <w:t>个链接，分别对应共享桌面的两种模式：</w:t>
      </w:r>
    </w:p>
    <w:p w:rsidR="00AE08DA" w:rsidRDefault="00AE08DA" w:rsidP="00AE08DA">
      <w:pPr>
        <w:widowControl/>
        <w:numPr>
          <w:ilvl w:val="0"/>
          <w:numId w:val="13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只读模式：对方只能远程观看你的操作，主要应用在远程教学演示操作。</w:t>
      </w:r>
    </w:p>
    <w:p w:rsidR="00AE08DA" w:rsidRDefault="00AE08DA" w:rsidP="00AE08DA">
      <w:pPr>
        <w:widowControl/>
        <w:numPr>
          <w:ilvl w:val="0"/>
          <w:numId w:val="13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协作模式：对方可以在你的实验环境中进行操作。当你遇到问题时，就可以把协作链接分享给朋友或老师，以便对方进行远程协助。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根据需要将对应的链接发给朋友，朋友即可访问你的桌面。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67" name="矩形 67" descr="https://raw.githubusercontent.com/shiyanlou/shiyanlou-docs/master/images/sharedesktop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67" o:spid="_x0000_s1026" alt="https://raw.githubusercontent.com/shiyanlou/shiyanlou-docs/master/images/sharedesktop.jp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" filled="f" stroked="f">
                <o:lock v:ext="edit" aspectratio="t"/>
                <w10:anchorlock/>
              </v:rect>
            </w:pict>
          </mc:Fallback>
        </mc:AlternateContent>
      </w:r>
    </w:p>
    <w:p w:rsidR="00AE08DA" w:rsidRDefault="00AE08DA" w:rsidP="00AE08DA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lastRenderedPageBreak/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下载代码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点击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下载代码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按钮，会将实验环境中的</w:t>
      </w:r>
      <w:r>
        <w:rPr>
          <w:rFonts w:ascii="Segoe UI" w:hAnsi="Segoe UI" w:cs="Segoe UI"/>
          <w:color w:val="24292E"/>
        </w:rPr>
        <w:t xml:space="preserve"> /home/shiyanlou/Code </w:t>
      </w:r>
      <w:r>
        <w:rPr>
          <w:rFonts w:ascii="Segoe UI" w:hAnsi="Segoe UI" w:cs="Segoe UI"/>
          <w:color w:val="24292E"/>
        </w:rPr>
        <w:t>目录自动打包并下载到本地。你可以将代码等需要导出的文件放到这个目录下。</w:t>
      </w:r>
    </w:p>
    <w:p w:rsidR="00AE08DA" w:rsidRDefault="00AE08DA" w:rsidP="00AE08DA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💎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保存环境（会员</w:t>
      </w:r>
      <w:r>
        <w:rPr>
          <w:rFonts w:ascii="Segoe UI" w:hAnsi="Segoe UI" w:cs="Segoe UI"/>
          <w:color w:val="24292E"/>
        </w:rPr>
        <w:t>)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开通会员后，支持保存</w:t>
      </w:r>
      <w:r>
        <w:rPr>
          <w:rFonts w:ascii="Segoe UI" w:hAnsi="Segoe UI" w:cs="Segoe UI"/>
          <w:color w:val="24292E"/>
        </w:rPr>
        <w:t xml:space="preserve"> 2 </w:t>
      </w:r>
      <w:r>
        <w:rPr>
          <w:rFonts w:ascii="Segoe UI" w:hAnsi="Segoe UI" w:cs="Segoe UI"/>
          <w:color w:val="24292E"/>
        </w:rPr>
        <w:t>个环境和联网等功能，</w:t>
      </w:r>
      <w:r>
        <w:rPr>
          <w:rStyle w:val="a5"/>
          <w:rFonts w:ascii="Segoe UI" w:hAnsi="Segoe UI" w:cs="Segoe UI"/>
          <w:color w:val="24292E"/>
        </w:rPr>
        <w:t>相当于拥有了</w:t>
      </w:r>
      <w:r>
        <w:rPr>
          <w:rStyle w:val="a5"/>
          <w:rFonts w:ascii="Segoe UI" w:hAnsi="Segoe UI" w:cs="Segoe UI"/>
          <w:color w:val="24292E"/>
        </w:rPr>
        <w:t xml:space="preserve"> 2 </w:t>
      </w:r>
      <w:r>
        <w:rPr>
          <w:rStyle w:val="a5"/>
          <w:rFonts w:ascii="Segoe UI" w:hAnsi="Segoe UI" w:cs="Segoe UI"/>
          <w:color w:val="24292E"/>
        </w:rPr>
        <w:t>台可以长期保存的专属实验机。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当你实验没有做完、或者临时有事需要离开时，就可以把环境保存起来，下次实验时继续使用该环境，里面的配置、代码等等都不会改变。</w:t>
      </w:r>
    </w:p>
    <w:p w:rsidR="00AE08DA" w:rsidRDefault="00AE08DA" w:rsidP="00AE08DA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💎</w:t>
      </w:r>
      <w:r>
        <w:rPr>
          <w:rFonts w:ascii="Segoe UI" w:hAnsi="Segoe UI" w:cs="Segoe UI"/>
          <w:color w:val="24292E"/>
        </w:rPr>
        <w:t xml:space="preserve"> SSH</w:t>
      </w:r>
      <w:r>
        <w:rPr>
          <w:rFonts w:ascii="Segoe UI" w:hAnsi="Segoe UI" w:cs="Segoe UI"/>
          <w:color w:val="24292E"/>
        </w:rPr>
        <w:t>直连（会员</w:t>
      </w:r>
      <w:r>
        <w:rPr>
          <w:rFonts w:ascii="Segoe UI" w:hAnsi="Segoe UI" w:cs="Segoe UI"/>
          <w:color w:val="24292E"/>
        </w:rPr>
        <w:t>)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如果你的网络较慢，或者实验环境较卡，可以使用</w:t>
      </w:r>
      <w:r>
        <w:rPr>
          <w:rFonts w:ascii="Segoe UI" w:hAnsi="Segoe UI" w:cs="Segoe UI"/>
          <w:color w:val="24292E"/>
        </w:rPr>
        <w:t xml:space="preserve"> SSH </w:t>
      </w:r>
      <w:r>
        <w:rPr>
          <w:rFonts w:ascii="Segoe UI" w:hAnsi="Segoe UI" w:cs="Segoe UI"/>
          <w:color w:val="24292E"/>
        </w:rPr>
        <w:t>直连的方式连接实验环境。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SSH </w:t>
      </w:r>
      <w:r>
        <w:rPr>
          <w:rFonts w:ascii="Segoe UI" w:hAnsi="Segoe UI" w:cs="Segoe UI"/>
          <w:color w:val="24292E"/>
        </w:rPr>
        <w:t>直连指的是使用本地的</w:t>
      </w:r>
      <w:r>
        <w:rPr>
          <w:rFonts w:ascii="Segoe UI" w:hAnsi="Segoe UI" w:cs="Segoe UI"/>
          <w:color w:val="24292E"/>
        </w:rPr>
        <w:t xml:space="preserve"> SSH </w:t>
      </w:r>
      <w:r>
        <w:rPr>
          <w:rFonts w:ascii="Segoe UI" w:hAnsi="Segoe UI" w:cs="Segoe UI"/>
          <w:color w:val="24292E"/>
        </w:rPr>
        <w:t>客户端连接实验环境，把实验环境当成一台远端的</w:t>
      </w:r>
      <w:r>
        <w:rPr>
          <w:rFonts w:ascii="Segoe UI" w:hAnsi="Segoe UI" w:cs="Segoe UI"/>
          <w:color w:val="24292E"/>
        </w:rPr>
        <w:t xml:space="preserve"> SSH </w:t>
      </w:r>
      <w:r>
        <w:rPr>
          <w:rFonts w:ascii="Segoe UI" w:hAnsi="Segoe UI" w:cs="Segoe UI"/>
          <w:color w:val="24292E"/>
        </w:rPr>
        <w:t>服务器来使用，连接后在</w:t>
      </w:r>
      <w:r>
        <w:rPr>
          <w:rFonts w:ascii="Segoe UI" w:hAnsi="Segoe UI" w:cs="Segoe UI"/>
          <w:color w:val="24292E"/>
        </w:rPr>
        <w:t xml:space="preserve"> SSH </w:t>
      </w:r>
      <w:r>
        <w:rPr>
          <w:rFonts w:ascii="Segoe UI" w:hAnsi="Segoe UI" w:cs="Segoe UI"/>
          <w:color w:val="24292E"/>
        </w:rPr>
        <w:t>客户端中进行实验操作。由于需要联网，</w:t>
      </w:r>
      <w:r>
        <w:rPr>
          <w:rFonts w:ascii="Segoe UI" w:hAnsi="Segoe UI" w:cs="Segoe UI"/>
          <w:color w:val="24292E"/>
        </w:rPr>
        <w:t xml:space="preserve">SSH </w:t>
      </w:r>
      <w:r>
        <w:rPr>
          <w:rFonts w:ascii="Segoe UI" w:hAnsi="Segoe UI" w:cs="Segoe UI"/>
          <w:color w:val="24292E"/>
        </w:rPr>
        <w:t>直连也是会员才能使用的功能。</w:t>
      </w:r>
    </w:p>
    <w:p w:rsidR="00751289" w:rsidRDefault="00751289" w:rsidP="00751289"/>
    <w:p w:rsidR="003B0F01" w:rsidRDefault="00AE08DA" w:rsidP="007512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9335041"/>
            <wp:effectExtent l="0" t="0" r="2540" b="0"/>
            <wp:docPr id="69" name="图片 69" descr="https://doc.shiyanlou.com/courses/uid8504-20191108-1573182604027/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doc.shiyanlou.com/courses/uid8504-20191108-1573182604027/wm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3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F01" w:rsidRPr="00AE08DA" w:rsidRDefault="003B0F01" w:rsidP="00AE08DA">
      <w:pPr>
        <w:pStyle w:val="2"/>
        <w:rPr>
          <w:rFonts w:hint="eastAsia"/>
        </w:rPr>
      </w:pPr>
      <w:r w:rsidRPr="00AE08DA">
        <w:rPr>
          <w:rFonts w:hint="eastAsia"/>
        </w:rPr>
        <w:lastRenderedPageBreak/>
        <w:t>挑战</w:t>
      </w:r>
      <w:r w:rsidRPr="00AE08DA">
        <w:rPr>
          <w:rFonts w:hint="eastAsia"/>
        </w:rPr>
        <w:t>2</w:t>
      </w:r>
      <w:r w:rsidR="00AE08DA" w:rsidRPr="00AE08DA">
        <w:rPr>
          <w:rFonts w:hint="eastAsia"/>
        </w:rPr>
        <w:t xml:space="preserve"> </w:t>
      </w:r>
      <w:r w:rsidR="00AE08DA" w:rsidRPr="00AE08DA">
        <w:rPr>
          <w:rFonts w:hint="eastAsia"/>
        </w:rPr>
        <w:t>缝</w:t>
      </w:r>
      <w:r w:rsidR="00AE08DA" w:rsidRPr="00AE08DA">
        <w:rPr>
          <w:rFonts w:hint="eastAsia"/>
        </w:rPr>
        <w:t>7</w:t>
      </w:r>
      <w:r w:rsidR="00AE08DA" w:rsidRPr="00AE08DA">
        <w:rPr>
          <w:rFonts w:hint="eastAsia"/>
        </w:rPr>
        <w:t>跳过</w:t>
      </w:r>
    </w:p>
    <w:p w:rsidR="00AE08DA" w:rsidRDefault="00AE08DA" w:rsidP="00AE08DA">
      <w:pPr>
        <w:shd w:val="clear" w:color="auto" w:fill="E2EDFB"/>
        <w:rPr>
          <w:rFonts w:ascii="Segoe UI" w:hAnsi="Segoe UI" w:cs="Segoe UI"/>
          <w:color w:val="39567B"/>
        </w:rPr>
      </w:pPr>
      <w:r>
        <w:rPr>
          <w:rStyle w:val="a5"/>
          <w:rFonts w:ascii="Segoe UI" w:hAnsi="Segoe UI" w:cs="Segoe UI"/>
          <w:color w:val="39567B"/>
        </w:rPr>
        <w:t>挑战规则：</w:t>
      </w:r>
    </w:p>
    <w:p w:rsidR="00AE08DA" w:rsidRDefault="00AE08DA" w:rsidP="00AE08DA">
      <w:pPr>
        <w:shd w:val="clear" w:color="auto" w:fill="E2EDFB"/>
        <w:rPr>
          <w:rFonts w:ascii="Segoe UI" w:hAnsi="Segoe UI" w:cs="Segoe UI"/>
          <w:color w:val="39567B"/>
        </w:rPr>
      </w:pPr>
      <w:r>
        <w:rPr>
          <w:rFonts w:ascii="Segoe UI" w:hAnsi="Segoe UI" w:cs="Segoe UI"/>
          <w:color w:val="39567B"/>
        </w:rPr>
        <w:t xml:space="preserve">1. </w:t>
      </w:r>
      <w:r>
        <w:rPr>
          <w:rFonts w:ascii="Segoe UI" w:hAnsi="Segoe UI" w:cs="Segoe UI"/>
          <w:color w:val="39567B"/>
        </w:rPr>
        <w:t>仔细阅读题目描述，在实验环境中完成任务</w:t>
      </w:r>
    </w:p>
    <w:p w:rsidR="00AE08DA" w:rsidRDefault="00AE08DA" w:rsidP="00AE08DA">
      <w:pPr>
        <w:shd w:val="clear" w:color="auto" w:fill="E2EDFB"/>
        <w:rPr>
          <w:rFonts w:ascii="Segoe UI" w:hAnsi="Segoe UI" w:cs="Segoe UI"/>
          <w:color w:val="39567B"/>
        </w:rPr>
      </w:pPr>
      <w:r>
        <w:rPr>
          <w:rFonts w:ascii="Segoe UI" w:hAnsi="Segoe UI" w:cs="Segoe UI"/>
          <w:color w:val="39567B"/>
        </w:rPr>
        <w:t xml:space="preserve">2. </w:t>
      </w:r>
      <w:r>
        <w:rPr>
          <w:rFonts w:ascii="Segoe UI" w:hAnsi="Segoe UI" w:cs="Segoe UI"/>
          <w:color w:val="39567B"/>
        </w:rPr>
        <w:t>完成任务后点击步骤右下角的提交检测按钮</w:t>
      </w:r>
    </w:p>
    <w:p w:rsidR="00AE08DA" w:rsidRDefault="00AE08DA" w:rsidP="00AE08DA">
      <w:pPr>
        <w:shd w:val="clear" w:color="auto" w:fill="E2EDFB"/>
        <w:rPr>
          <w:rFonts w:ascii="Segoe UI" w:hAnsi="Segoe UI" w:cs="Segoe UI"/>
          <w:color w:val="39567B"/>
        </w:rPr>
      </w:pPr>
      <w:r>
        <w:rPr>
          <w:rFonts w:ascii="Segoe UI" w:hAnsi="Segoe UI" w:cs="Segoe UI"/>
          <w:color w:val="39567B"/>
        </w:rPr>
        <w:t xml:space="preserve">3. </w:t>
      </w:r>
      <w:r>
        <w:rPr>
          <w:rFonts w:ascii="Segoe UI" w:hAnsi="Segoe UI" w:cs="Segoe UI"/>
          <w:color w:val="39567B"/>
        </w:rPr>
        <w:t>系统自动评测并给出是否通过的信息</w:t>
      </w:r>
    </w:p>
    <w:p w:rsidR="00AE08DA" w:rsidRDefault="00AE08DA" w:rsidP="00AF1C1E">
      <w:r>
        <w:t>介绍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不知道你有没有玩过</w:t>
      </w:r>
      <w:r>
        <w:rPr>
          <w:rFonts w:ascii="Segoe UI" w:hAnsi="Segoe UI" w:cs="Segoe UI"/>
          <w:color w:val="24292E"/>
        </w:rPr>
        <w:t>“</w:t>
      </w:r>
      <w:r>
        <w:rPr>
          <w:rFonts w:ascii="Segoe UI" w:hAnsi="Segoe UI" w:cs="Segoe UI"/>
          <w:color w:val="24292E"/>
        </w:rPr>
        <w:t>逢</w:t>
      </w:r>
      <w:r>
        <w:rPr>
          <w:rFonts w:ascii="Segoe UI" w:hAnsi="Segoe UI" w:cs="Segoe UI"/>
          <w:color w:val="24292E"/>
        </w:rPr>
        <w:t xml:space="preserve"> 7 </w:t>
      </w:r>
      <w:r>
        <w:rPr>
          <w:rFonts w:ascii="Segoe UI" w:hAnsi="Segoe UI" w:cs="Segoe UI"/>
          <w:color w:val="24292E"/>
        </w:rPr>
        <w:t>过</w:t>
      </w:r>
      <w:r>
        <w:rPr>
          <w:rFonts w:ascii="Segoe UI" w:hAnsi="Segoe UI" w:cs="Segoe UI"/>
          <w:color w:val="24292E"/>
        </w:rPr>
        <w:t>”</w:t>
      </w:r>
      <w:r>
        <w:rPr>
          <w:rFonts w:ascii="Segoe UI" w:hAnsi="Segoe UI" w:cs="Segoe UI"/>
          <w:color w:val="24292E"/>
        </w:rPr>
        <w:t>的游戏，游戏规则很简单：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几个人轮流报数，凡遇到</w:t>
      </w:r>
      <w:r>
        <w:rPr>
          <w:rFonts w:ascii="Segoe UI" w:hAnsi="Segoe UI" w:cs="Segoe UI"/>
          <w:color w:val="24292E"/>
        </w:rPr>
        <w:t xml:space="preserve"> 7 </w:t>
      </w:r>
      <w:r>
        <w:rPr>
          <w:rFonts w:ascii="Segoe UI" w:hAnsi="Segoe UI" w:cs="Segoe UI"/>
          <w:color w:val="24292E"/>
        </w:rPr>
        <w:t>的倍数，或含</w:t>
      </w:r>
      <w:r>
        <w:rPr>
          <w:rFonts w:ascii="Segoe UI" w:hAnsi="Segoe UI" w:cs="Segoe UI"/>
          <w:color w:val="24292E"/>
        </w:rPr>
        <w:t xml:space="preserve"> 7 </w:t>
      </w:r>
      <w:r>
        <w:rPr>
          <w:rFonts w:ascii="Segoe UI" w:hAnsi="Segoe UI" w:cs="Segoe UI"/>
          <w:color w:val="24292E"/>
        </w:rPr>
        <w:t>的数字就要跳过，否则就算失败。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/>
          <w:color w:val="24292E"/>
        </w:rPr>
        <w:t>今天我们就用</w:t>
      </w:r>
      <w:r>
        <w:rPr>
          <w:rFonts w:ascii="Segoe UI" w:hAnsi="Segoe UI" w:cs="Segoe UI"/>
          <w:color w:val="24292E"/>
        </w:rPr>
        <w:t xml:space="preserve"> Python </w:t>
      </w:r>
      <w:r>
        <w:rPr>
          <w:rFonts w:ascii="Segoe UI" w:hAnsi="Segoe UI" w:cs="Segoe UI"/>
          <w:color w:val="24292E"/>
        </w:rPr>
        <w:t>来打印</w:t>
      </w:r>
      <w:r>
        <w:rPr>
          <w:rFonts w:ascii="Segoe UI" w:hAnsi="Segoe UI" w:cs="Segoe UI"/>
          <w:color w:val="24292E"/>
        </w:rPr>
        <w:t xml:space="preserve"> 1 </w:t>
      </w:r>
      <w:r>
        <w:rPr>
          <w:rFonts w:ascii="Segoe UI" w:hAnsi="Segoe UI" w:cs="Segoe UI"/>
          <w:color w:val="24292E"/>
        </w:rPr>
        <w:t>到</w:t>
      </w:r>
      <w:r>
        <w:rPr>
          <w:rFonts w:ascii="Segoe UI" w:hAnsi="Segoe UI" w:cs="Segoe UI"/>
          <w:color w:val="24292E"/>
        </w:rPr>
        <w:t xml:space="preserve"> 100 </w:t>
      </w:r>
      <w:r>
        <w:rPr>
          <w:rFonts w:ascii="Segoe UI" w:hAnsi="Segoe UI" w:cs="Segoe UI"/>
          <w:color w:val="24292E"/>
        </w:rPr>
        <w:t>之间，所有满足条件的数字。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5807710" cy="7470775"/>
            <wp:effectExtent l="0" t="0" r="2540" b="0"/>
            <wp:docPr id="71" name="图片 7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10" cy="747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8DA" w:rsidRDefault="00AE08DA" w:rsidP="00AF1C1E">
      <w:r>
        <w:t>目标</w:t>
      </w:r>
    </w:p>
    <w:p w:rsidR="00AE08DA" w:rsidRDefault="00AE08DA" w:rsidP="00AE08DA">
      <w:pPr>
        <w:widowControl/>
        <w:numPr>
          <w:ilvl w:val="0"/>
          <w:numId w:val="14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请在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/home/shiyanlou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目录下创建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jump7.py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文件（请确保目录正确，否则无法通过挑战）</w:t>
      </w:r>
    </w:p>
    <w:p w:rsidR="00AE08DA" w:rsidRDefault="00AE08DA" w:rsidP="00AE08DA">
      <w:pPr>
        <w:widowControl/>
        <w:numPr>
          <w:ilvl w:val="0"/>
          <w:numId w:val="14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在文件中写入代码，打印</w:t>
      </w:r>
      <w:r>
        <w:rPr>
          <w:rFonts w:ascii="Segoe UI" w:hAnsi="Segoe UI" w:cs="Segoe UI"/>
          <w:color w:val="24292E"/>
        </w:rPr>
        <w:t xml:space="preserve"> 1 </w:t>
      </w:r>
      <w:r>
        <w:rPr>
          <w:rFonts w:ascii="Segoe UI" w:hAnsi="Segoe UI" w:cs="Segoe UI"/>
          <w:color w:val="24292E"/>
        </w:rPr>
        <w:t>到</w:t>
      </w:r>
      <w:r>
        <w:rPr>
          <w:rFonts w:ascii="Segoe UI" w:hAnsi="Segoe UI" w:cs="Segoe UI"/>
          <w:color w:val="24292E"/>
        </w:rPr>
        <w:t xml:space="preserve"> 100 </w:t>
      </w:r>
      <w:r>
        <w:rPr>
          <w:rFonts w:ascii="Segoe UI" w:hAnsi="Segoe UI" w:cs="Segoe UI"/>
          <w:color w:val="24292E"/>
        </w:rPr>
        <w:t>之间（包含</w:t>
      </w:r>
      <w:r>
        <w:rPr>
          <w:rFonts w:ascii="Segoe UI" w:hAnsi="Segoe UI" w:cs="Segoe UI"/>
          <w:color w:val="24292E"/>
        </w:rPr>
        <w:t xml:space="preserve"> 1 </w:t>
      </w:r>
      <w:r>
        <w:rPr>
          <w:rFonts w:ascii="Segoe UI" w:hAnsi="Segoe UI" w:cs="Segoe UI"/>
          <w:color w:val="24292E"/>
        </w:rPr>
        <w:t>和</w:t>
      </w:r>
      <w:r>
        <w:rPr>
          <w:rFonts w:ascii="Segoe UI" w:hAnsi="Segoe UI" w:cs="Segoe UI"/>
          <w:color w:val="24292E"/>
        </w:rPr>
        <w:t xml:space="preserve"> 100</w:t>
      </w:r>
      <w:r>
        <w:rPr>
          <w:rFonts w:ascii="Segoe UI" w:hAnsi="Segoe UI" w:cs="Segoe UI"/>
          <w:color w:val="24292E"/>
        </w:rPr>
        <w:t>），不是</w:t>
      </w:r>
      <w:r>
        <w:rPr>
          <w:rFonts w:ascii="Segoe UI" w:hAnsi="Segoe UI" w:cs="Segoe UI"/>
          <w:color w:val="24292E"/>
        </w:rPr>
        <w:t xml:space="preserve"> 7 </w:t>
      </w:r>
      <w:r>
        <w:rPr>
          <w:rFonts w:ascii="Segoe UI" w:hAnsi="Segoe UI" w:cs="Segoe UI"/>
          <w:color w:val="24292E"/>
        </w:rPr>
        <w:t>的倍数、且不含</w:t>
      </w:r>
      <w:r>
        <w:rPr>
          <w:rFonts w:ascii="Segoe UI" w:hAnsi="Segoe UI" w:cs="Segoe UI"/>
          <w:color w:val="24292E"/>
        </w:rPr>
        <w:t xml:space="preserve"> 7 </w:t>
      </w:r>
      <w:r>
        <w:rPr>
          <w:rFonts w:ascii="Segoe UI" w:hAnsi="Segoe UI" w:cs="Segoe UI"/>
          <w:color w:val="24292E"/>
        </w:rPr>
        <w:t>的数字，每行打印一个数字。</w:t>
      </w:r>
    </w:p>
    <w:p w:rsidR="00AE08DA" w:rsidRDefault="00AE08DA" w:rsidP="00AE08DA">
      <w:pPr>
        <w:widowControl/>
        <w:numPr>
          <w:ilvl w:val="0"/>
          <w:numId w:val="14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完成挑战后，请把文件复制到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/home/shiyanlou/Code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目录内，然后点击右侧工具栏的「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下载代码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」，把代码下载到本地，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我们在下个挑战中还会用到这段代码</w:t>
      </w:r>
      <w:r>
        <w:rPr>
          <w:rFonts w:ascii="Segoe UI" w:hAnsi="Segoe UI" w:cs="Segoe UI"/>
          <w:color w:val="24292E"/>
        </w:rPr>
        <w:t>。</w:t>
      </w:r>
    </w:p>
    <w:p w:rsidR="00AE08DA" w:rsidRDefault="00AE08DA" w:rsidP="00AF1C1E">
      <w:r>
        <w:t>知识点</w:t>
      </w:r>
    </w:p>
    <w:p w:rsidR="00AE08DA" w:rsidRDefault="00AE08DA" w:rsidP="00AE08DA">
      <w:pPr>
        <w:widowControl/>
        <w:numPr>
          <w:ilvl w:val="0"/>
          <w:numId w:val="15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Python </w:t>
      </w:r>
      <w:r>
        <w:rPr>
          <w:rFonts w:ascii="Segoe UI" w:hAnsi="Segoe UI" w:cs="Segoe UI"/>
          <w:color w:val="24292E"/>
        </w:rPr>
        <w:t>开发环境</w:t>
      </w:r>
    </w:p>
    <w:p w:rsidR="00AE08DA" w:rsidRDefault="00AE08DA" w:rsidP="00AE08DA">
      <w:pPr>
        <w:widowControl/>
        <w:numPr>
          <w:ilvl w:val="0"/>
          <w:numId w:val="15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int </w:t>
      </w:r>
      <w:r>
        <w:rPr>
          <w:rFonts w:ascii="Segoe UI" w:hAnsi="Segoe UI" w:cs="Segoe UI"/>
          <w:color w:val="24292E"/>
        </w:rPr>
        <w:t>类型</w:t>
      </w:r>
    </w:p>
    <w:p w:rsidR="00AE08DA" w:rsidRDefault="00AE08DA" w:rsidP="00AE08DA">
      <w:pPr>
        <w:widowControl/>
        <w:numPr>
          <w:ilvl w:val="0"/>
          <w:numId w:val="15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变量</w:t>
      </w:r>
    </w:p>
    <w:p w:rsidR="00AE08DA" w:rsidRDefault="00AE08DA" w:rsidP="00AE08DA">
      <w:pPr>
        <w:widowControl/>
        <w:numPr>
          <w:ilvl w:val="0"/>
          <w:numId w:val="15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运算符</w:t>
      </w:r>
    </w:p>
    <w:p w:rsidR="00AE08DA" w:rsidRDefault="00AE08DA" w:rsidP="00AE08DA">
      <w:pPr>
        <w:widowControl/>
        <w:numPr>
          <w:ilvl w:val="0"/>
          <w:numId w:val="15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while</w:t>
      </w:r>
      <w:r>
        <w:rPr>
          <w:rFonts w:ascii="Segoe UI" w:hAnsi="Segoe UI" w:cs="Segoe UI"/>
          <w:color w:val="24292E"/>
        </w:rPr>
        <w:t>循环</w:t>
      </w:r>
    </w:p>
    <w:p w:rsidR="00AE08DA" w:rsidRDefault="00AE08DA" w:rsidP="00AE08DA">
      <w:pPr>
        <w:widowControl/>
        <w:numPr>
          <w:ilvl w:val="0"/>
          <w:numId w:val="15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条件判断</w:t>
      </w:r>
    </w:p>
    <w:p w:rsidR="00AE08DA" w:rsidRDefault="00AE08DA" w:rsidP="00AF1C1E">
      <w:r>
        <w:t>提示：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 xml:space="preserve">⚠️ </w:t>
      </w:r>
      <w:r>
        <w:rPr>
          <w:rStyle w:val="a5"/>
          <w:rFonts w:ascii="Segoe UI" w:hAnsi="Segoe UI" w:cs="Segoe UI"/>
          <w:color w:val="24292E"/>
        </w:rPr>
        <w:t>前方高能，有剧透风险，喜欢挑战的同学请先独立思考，然后借着百度、谷歌来解出题目。</w:t>
      </w:r>
      <w:r>
        <w:rPr>
          <w:rFonts w:ascii="Segoe UI" w:hAnsi="Segoe UI" w:cs="Segoe UI"/>
          <w:color w:val="24292E"/>
        </w:rPr>
        <w:t>在实际的开发工作中，大部分工作也是靠着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经验</w:t>
      </w:r>
      <w:r>
        <w:rPr>
          <w:rFonts w:ascii="Segoe UI" w:hAnsi="Segoe UI" w:cs="Segoe UI"/>
          <w:color w:val="24292E"/>
        </w:rPr>
        <w:t xml:space="preserve"> + </w:t>
      </w:r>
      <w:r>
        <w:rPr>
          <w:rFonts w:ascii="Segoe UI" w:hAnsi="Segoe UI" w:cs="Segoe UI"/>
          <w:color w:val="24292E"/>
        </w:rPr>
        <w:t>思考</w:t>
      </w:r>
      <w:r>
        <w:rPr>
          <w:rFonts w:ascii="Segoe UI" w:hAnsi="Segoe UI" w:cs="Segoe UI"/>
          <w:color w:val="24292E"/>
        </w:rPr>
        <w:t xml:space="preserve"> + </w:t>
      </w:r>
      <w:r>
        <w:rPr>
          <w:rFonts w:ascii="Segoe UI" w:hAnsi="Segoe UI" w:cs="Segoe UI"/>
          <w:color w:val="24292E"/>
        </w:rPr>
        <w:t>搜索引擎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来完成的，你可以提前熟悉这个感觉。</w:t>
      </w:r>
    </w:p>
    <w:p w:rsidR="00AE08DA" w:rsidRDefault="00AE08DA" w:rsidP="00AF1C1E">
      <w:r>
        <w:rPr>
          <w:rFonts w:ascii="Segoe UI Symbol" w:hAnsi="Segoe UI Symbol" w:cs="Segoe UI Symbol"/>
        </w:rPr>
        <w:t>💡</w:t>
      </w:r>
      <w:r w:rsidRPr="00AF1C1E">
        <w:t>（</w:t>
      </w:r>
      <w:r>
        <w:t>一）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开发中，我们经常要先构思框架，再优化功能。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所以在这个挑战中，你可以先用循环，写出打印出</w:t>
      </w:r>
      <w:r>
        <w:rPr>
          <w:rFonts w:ascii="Segoe UI" w:hAnsi="Segoe UI" w:cs="Segoe UI"/>
          <w:color w:val="24292E"/>
        </w:rPr>
        <w:t xml:space="preserve"> 1 </w:t>
      </w:r>
      <w:r>
        <w:rPr>
          <w:rFonts w:ascii="Segoe UI" w:hAnsi="Segoe UI" w:cs="Segoe UI"/>
          <w:color w:val="24292E"/>
        </w:rPr>
        <w:t>到</w:t>
      </w:r>
      <w:r>
        <w:rPr>
          <w:rFonts w:ascii="Segoe UI" w:hAnsi="Segoe UI" w:cs="Segoe UI"/>
          <w:color w:val="24292E"/>
        </w:rPr>
        <w:t xml:space="preserve"> 100 </w:t>
      </w:r>
      <w:r>
        <w:rPr>
          <w:rFonts w:ascii="Segoe UI" w:hAnsi="Segoe UI" w:cs="Segoe UI"/>
          <w:color w:val="24292E"/>
        </w:rPr>
        <w:t>间的数字的程序，之后再往里面加条件判断。</w:t>
      </w:r>
    </w:p>
    <w:p w:rsidR="00AE08DA" w:rsidRDefault="00AE08DA" w:rsidP="00AF1C1E">
      <w:r>
        <w:rPr>
          <w:rFonts w:ascii="Segoe UI Symbol" w:hAnsi="Segoe UI Symbol" w:cs="Segoe UI Symbol"/>
        </w:rPr>
        <w:t>💡</w:t>
      </w:r>
      <w:r>
        <w:t>（二）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7 </w:t>
      </w:r>
      <w:r>
        <w:rPr>
          <w:rFonts w:ascii="Segoe UI" w:hAnsi="Segoe UI" w:cs="Segoe UI"/>
          <w:color w:val="24292E"/>
        </w:rPr>
        <w:t>的倍数，可以理解为除以</w:t>
      </w:r>
      <w:r>
        <w:rPr>
          <w:rFonts w:ascii="Segoe UI" w:hAnsi="Segoe UI" w:cs="Segoe UI"/>
          <w:color w:val="24292E"/>
        </w:rPr>
        <w:t xml:space="preserve"> 7 </w:t>
      </w:r>
      <w:r>
        <w:rPr>
          <w:rFonts w:ascii="Segoe UI" w:hAnsi="Segoe UI" w:cs="Segoe UI"/>
          <w:color w:val="24292E"/>
        </w:rPr>
        <w:t>余数为</w:t>
      </w:r>
      <w:r>
        <w:rPr>
          <w:rFonts w:ascii="Segoe UI" w:hAnsi="Segoe UI" w:cs="Segoe UI"/>
          <w:color w:val="24292E"/>
        </w:rPr>
        <w:t xml:space="preserve"> 0 </w:t>
      </w:r>
      <w:r>
        <w:rPr>
          <w:rFonts w:ascii="Segoe UI" w:hAnsi="Segoe UI" w:cs="Segoe UI"/>
          <w:color w:val="24292E"/>
        </w:rPr>
        <w:t>的数；</w:t>
      </w:r>
    </w:p>
    <w:p w:rsidR="00AE08DA" w:rsidRDefault="00AE08DA" w:rsidP="00AE08DA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a %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7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==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0</w:t>
      </w:r>
    </w:p>
    <w:p w:rsidR="00AE08DA" w:rsidRDefault="00AE08DA" w:rsidP="00AE08DA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</w:t>
      </w:r>
      <w:r>
        <w:rPr>
          <w:rFonts w:ascii="Segoe UI" w:hAnsi="Segoe UI" w:cs="Segoe UI"/>
          <w:color w:val="24292E"/>
        </w:rPr>
        <w:t xml:space="preserve"> 1 </w:t>
      </w:r>
      <w:r>
        <w:rPr>
          <w:rFonts w:ascii="Segoe UI" w:hAnsi="Segoe UI" w:cs="Segoe UI"/>
          <w:color w:val="24292E"/>
        </w:rPr>
        <w:t>到</w:t>
      </w:r>
      <w:r>
        <w:rPr>
          <w:rFonts w:ascii="Segoe UI" w:hAnsi="Segoe UI" w:cs="Segoe UI"/>
          <w:color w:val="24292E"/>
        </w:rPr>
        <w:t xml:space="preserve"> 100 </w:t>
      </w:r>
      <w:r>
        <w:rPr>
          <w:rFonts w:ascii="Segoe UI" w:hAnsi="Segoe UI" w:cs="Segoe UI"/>
          <w:color w:val="24292E"/>
        </w:rPr>
        <w:t>这个区间里：</w:t>
      </w:r>
    </w:p>
    <w:p w:rsidR="00AE08DA" w:rsidRDefault="00AE08DA" w:rsidP="00AE08DA">
      <w:pPr>
        <w:widowControl/>
        <w:numPr>
          <w:ilvl w:val="0"/>
          <w:numId w:val="16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个位上是</w:t>
      </w:r>
      <w:r>
        <w:rPr>
          <w:rFonts w:ascii="Segoe UI" w:hAnsi="Segoe UI" w:cs="Segoe UI"/>
          <w:color w:val="24292E"/>
        </w:rPr>
        <w:t xml:space="preserve"> 7 </w:t>
      </w:r>
      <w:r>
        <w:rPr>
          <w:rFonts w:ascii="Segoe UI" w:hAnsi="Segoe UI" w:cs="Segoe UI"/>
          <w:color w:val="24292E"/>
        </w:rPr>
        <w:t>的数，即除以</w:t>
      </w:r>
      <w:r>
        <w:rPr>
          <w:rFonts w:ascii="Segoe UI" w:hAnsi="Segoe UI" w:cs="Segoe UI"/>
          <w:color w:val="24292E"/>
        </w:rPr>
        <w:t xml:space="preserve"> 10 </w:t>
      </w:r>
      <w:r>
        <w:rPr>
          <w:rFonts w:ascii="Segoe UI" w:hAnsi="Segoe UI" w:cs="Segoe UI"/>
          <w:color w:val="24292E"/>
        </w:rPr>
        <w:t>余</w:t>
      </w:r>
      <w:r>
        <w:rPr>
          <w:rFonts w:ascii="Segoe UI" w:hAnsi="Segoe UI" w:cs="Segoe UI"/>
          <w:color w:val="24292E"/>
        </w:rPr>
        <w:t xml:space="preserve"> 7 </w:t>
      </w:r>
      <w:r>
        <w:rPr>
          <w:rFonts w:ascii="Segoe UI" w:hAnsi="Segoe UI" w:cs="Segoe UI"/>
          <w:color w:val="24292E"/>
        </w:rPr>
        <w:t>的数；</w:t>
      </w:r>
    </w:p>
    <w:p w:rsidR="00AE08DA" w:rsidRDefault="00AE08DA" w:rsidP="00AE08DA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a %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10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== 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7</w:t>
      </w:r>
    </w:p>
    <w:p w:rsidR="00AE08DA" w:rsidRDefault="00AE08DA" w:rsidP="00AE08DA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</w:p>
    <w:p w:rsidR="00AE08DA" w:rsidRDefault="00AE08DA" w:rsidP="00AE08DA">
      <w:pPr>
        <w:widowControl/>
        <w:numPr>
          <w:ilvl w:val="0"/>
          <w:numId w:val="17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  <w:sz w:val="24"/>
          <w:szCs w:val="24"/>
        </w:rPr>
      </w:pPr>
      <w:r>
        <w:rPr>
          <w:rFonts w:ascii="Segoe UI" w:hAnsi="Segoe UI" w:cs="Segoe UI"/>
          <w:color w:val="24292E"/>
        </w:rPr>
        <w:lastRenderedPageBreak/>
        <w:t>十位上是</w:t>
      </w:r>
      <w:r>
        <w:rPr>
          <w:rFonts w:ascii="Segoe UI" w:hAnsi="Segoe UI" w:cs="Segoe UI"/>
          <w:color w:val="24292E"/>
        </w:rPr>
        <w:t xml:space="preserve"> 7 </w:t>
      </w:r>
      <w:r>
        <w:rPr>
          <w:rFonts w:ascii="Segoe UI" w:hAnsi="Segoe UI" w:cs="Segoe UI"/>
          <w:color w:val="24292E"/>
        </w:rPr>
        <w:t>的数，即除以</w:t>
      </w:r>
      <w:r>
        <w:rPr>
          <w:rFonts w:ascii="Segoe UI" w:hAnsi="Segoe UI" w:cs="Segoe UI"/>
          <w:color w:val="24292E"/>
        </w:rPr>
        <w:t xml:space="preserve"> 10 </w:t>
      </w:r>
      <w:r>
        <w:rPr>
          <w:rFonts w:ascii="Segoe UI" w:hAnsi="Segoe UI" w:cs="Segoe UI"/>
          <w:color w:val="24292E"/>
        </w:rPr>
        <w:t>取整数为</w:t>
      </w:r>
      <w:r>
        <w:rPr>
          <w:rFonts w:ascii="Segoe UI" w:hAnsi="Segoe UI" w:cs="Segoe UI"/>
          <w:color w:val="24292E"/>
        </w:rPr>
        <w:t xml:space="preserve"> 7 </w:t>
      </w:r>
      <w:r>
        <w:rPr>
          <w:rFonts w:ascii="Segoe UI" w:hAnsi="Segoe UI" w:cs="Segoe UI"/>
          <w:color w:val="24292E"/>
        </w:rPr>
        <w:t>的数。</w:t>
      </w:r>
    </w:p>
    <w:p w:rsidR="00AE08DA" w:rsidRDefault="00AE08DA" w:rsidP="00AE08DA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  <w:r>
        <w:rPr>
          <w:rStyle w:val="hljs-keyword"/>
          <w:rFonts w:ascii="Consolas" w:hAnsi="Consolas"/>
          <w:color w:val="F92672"/>
          <w:shd w:val="clear" w:color="auto" w:fill="23241F"/>
        </w:rPr>
        <w:t>a</w:t>
      </w:r>
      <w:r>
        <w:rPr>
          <w:rStyle w:val="hljs-comment"/>
          <w:rFonts w:ascii="Consolas" w:hAnsi="Consolas"/>
          <w:color w:val="75715E"/>
          <w:shd w:val="clear" w:color="auto" w:fill="23241F"/>
        </w:rPr>
        <w:t xml:space="preserve"> // 10 == 7</w:t>
      </w:r>
    </w:p>
    <w:p w:rsidR="00AE08DA" w:rsidRDefault="00AE08DA" w:rsidP="00AE08DA">
      <w:pPr>
        <w:pStyle w:val="HTML0"/>
        <w:shd w:val="clear" w:color="auto" w:fill="F9F9F9"/>
        <w:rPr>
          <w:rFonts w:ascii="Consolas" w:hAnsi="Consolas"/>
          <w:color w:val="212529"/>
          <w:sz w:val="27"/>
          <w:szCs w:val="27"/>
        </w:rPr>
      </w:pP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如果满足这些条件，就跳过；如不满足，则打印。可以用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elif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或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7"/>
          <w:szCs w:val="27"/>
        </w:rPr>
        <w:t>or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来加判定条件～</w:t>
      </w:r>
    </w:p>
    <w:p w:rsidR="00FC795F" w:rsidRDefault="00FC795F" w:rsidP="00AF1C1E">
      <w:pPr>
        <w:rPr>
          <w:rFonts w:ascii="Segoe UI Symbol" w:hAnsi="Segoe UI Symbol" w:cs="Segoe UI Symbol" w:hint="eastAsia"/>
          <w:color w:val="24292E"/>
        </w:rPr>
      </w:pPr>
      <w:r>
        <w:rPr>
          <w:noProof/>
        </w:rPr>
        <w:drawing>
          <wp:inline distT="0" distB="0" distL="0" distR="0" wp14:anchorId="2DF0D701" wp14:editId="0B74FE6F">
            <wp:extent cx="3933333" cy="193333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DA" w:rsidRDefault="00AE08DA" w:rsidP="00AF1C1E">
      <w:r>
        <w:rPr>
          <w:rFonts w:ascii="Segoe UI Symbol" w:hAnsi="Segoe UI Symbol" w:cs="Segoe UI Symbol"/>
        </w:rPr>
        <w:t>💡</w:t>
      </w:r>
      <w:r>
        <w:t>（三）</w:t>
      </w:r>
    </w:p>
    <w:p w:rsidR="00AE08DA" w:rsidRDefault="00AE08DA" w:rsidP="00AE08DA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请保证文件名和存储路径都满足题目要求。</w:t>
      </w:r>
    </w:p>
    <w:p w:rsidR="00AE08DA" w:rsidRDefault="00AE08DA" w:rsidP="00AE08DA">
      <w:pPr>
        <w:pStyle w:val="a4"/>
        <w:shd w:val="clear" w:color="auto" w:fill="F9F9F9"/>
        <w:spacing w:before="0" w:before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PS</w:t>
      </w:r>
      <w:r>
        <w:rPr>
          <w:rFonts w:ascii="Segoe UI" w:hAnsi="Segoe UI" w:cs="Segoe UI"/>
          <w:color w:val="24292E"/>
        </w:rPr>
        <w:t>：还记得我们在第一节实验中，体验过的那个对战小游戏吗？其实你现在已经可以把那个游戏编写出来了！完成挑战后，不妨尝试一下～如果有什么问题，记得在群里和小伙伴们讨论一下。</w:t>
      </w:r>
    </w:p>
    <w:p w:rsidR="00AD45B4" w:rsidRDefault="00AD45B4" w:rsidP="00AD45B4">
      <w:pPr>
        <w:pStyle w:val="2"/>
      </w:pPr>
      <w:r>
        <w:rPr>
          <w:rFonts w:hint="eastAsia"/>
        </w:rPr>
        <w:t>实验</w:t>
      </w:r>
      <w:r>
        <w:rPr>
          <w:rFonts w:hint="eastAsia"/>
        </w:rPr>
        <w:t>5 Git</w:t>
      </w:r>
      <w:r>
        <w:rPr>
          <w:rFonts w:hint="eastAsia"/>
        </w:rPr>
        <w:t>和</w:t>
      </w:r>
      <w:r>
        <w:rPr>
          <w:rFonts w:hint="eastAsia"/>
        </w:rPr>
        <w:t>Github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你来了，快坐下，今天我们来讲讲编程界的两大神器：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Git</w:t>
      </w:r>
      <w:r>
        <w:rPr>
          <w:rFonts w:ascii="Segoe UI" w:hAnsi="Segoe UI" w:cs="Segoe UI"/>
          <w:color w:val="24292E"/>
        </w:rPr>
        <w:t>和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Github</w:t>
      </w:r>
      <w:r>
        <w:rPr>
          <w:rFonts w:ascii="Segoe UI" w:hAnsi="Segoe UI" w:cs="Segoe UI"/>
          <w:color w:val="24292E"/>
        </w:rPr>
        <w:t>。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671195" cy="671195"/>
            <wp:effectExtent l="0" t="0" r="0" b="0"/>
            <wp:docPr id="76" name="图片 7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Git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和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Github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都是程序员每天都要用到的东西</w:t>
      </w:r>
      <w:r>
        <w:rPr>
          <w:rFonts w:ascii="Segoe UI" w:hAnsi="Segoe UI" w:cs="Segoe UI"/>
          <w:color w:val="24292E"/>
        </w:rPr>
        <w:t xml:space="preserve"> —— </w:t>
      </w:r>
      <w:r>
        <w:rPr>
          <w:rFonts w:ascii="Segoe UI" w:hAnsi="Segoe UI" w:cs="Segoe UI"/>
          <w:color w:val="24292E"/>
        </w:rPr>
        <w:t>前者是目前最先进的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版本控制工具</w:t>
      </w:r>
      <w:r>
        <w:rPr>
          <w:rFonts w:ascii="Segoe UI" w:hAnsi="Segoe UI" w:cs="Segoe UI"/>
          <w:color w:val="24292E"/>
        </w:rPr>
        <w:t>，拥有最多的用户，且管理着地球上最庞大的代码仓库；而后者是全球最大</w:t>
      </w:r>
      <w:r>
        <w:rPr>
          <w:rFonts w:ascii="Segoe UI" w:hAnsi="Segoe UI" w:cs="Segoe UI"/>
          <w:color w:val="24292E"/>
        </w:rPr>
        <w:t> </w:t>
      </w:r>
      <w:del w:id="0" w:author="Unknown">
        <w:r>
          <w:rPr>
            <w:rFonts w:ascii="Segoe UI" w:hAnsi="Segoe UI" w:cs="Segoe UI"/>
            <w:color w:val="24292E"/>
          </w:rPr>
          <w:delText>同性交友</w:delText>
        </w:r>
      </w:del>
      <w:r>
        <w:rPr>
          <w:rStyle w:val="a5"/>
          <w:rFonts w:ascii="Segoe UI" w:hAnsi="Segoe UI" w:cs="Segoe UI"/>
          <w:color w:val="24292E"/>
        </w:rPr>
        <w:t>代码托管平台、开源社区</w:t>
      </w:r>
      <w:r>
        <w:rPr>
          <w:rFonts w:ascii="Segoe UI" w:hAnsi="Segoe UI" w:cs="Segoe UI"/>
          <w:color w:val="24292E"/>
        </w:rPr>
        <w:t>。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如果你之前没接触过</w:t>
      </w:r>
      <w:r>
        <w:rPr>
          <w:rStyle w:val="a5"/>
          <w:rFonts w:ascii="Segoe UI" w:hAnsi="Segoe UI" w:cs="Segoe UI"/>
          <w:color w:val="24292E"/>
        </w:rPr>
        <w:t>「版本控制」</w:t>
      </w:r>
      <w:r>
        <w:rPr>
          <w:rFonts w:ascii="Segoe UI" w:hAnsi="Segoe UI" w:cs="Segoe UI"/>
          <w:color w:val="24292E"/>
        </w:rPr>
        <w:t>的概念，看到这里一定是一脸</w:t>
      </w:r>
      <w:r>
        <w:rPr>
          <w:rFonts w:ascii="Segoe UI" w:hAnsi="Segoe UI" w:cs="Segoe UI"/>
          <w:color w:val="24292E"/>
        </w:rPr>
        <w:t xml:space="preserve"> xx </w:t>
      </w:r>
      <w:r>
        <w:rPr>
          <w:rFonts w:ascii="Segoe UI" w:hAnsi="Segoe UI" w:cs="Segoe UI"/>
          <w:color w:val="24292E"/>
        </w:rPr>
        <w:t>的，别急，看了这篇文章你一定能明白：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hyperlink r:id="rId69" w:tgtFrame="_blank" w:history="1">
        <w:r>
          <w:rPr>
            <w:rStyle w:val="a5"/>
            <w:rFonts w:ascii="Segoe UI" w:hAnsi="Segoe UI" w:cs="Segoe UI"/>
            <w:color w:val="0366D6"/>
          </w:rPr>
          <w:t>什么是版本控制</w:t>
        </w:r>
      </w:hyperlink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简单复述一下文章中的例子：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大四毕业生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小张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在写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毕业论文</w:t>
      </w:r>
      <w:r>
        <w:rPr>
          <w:rFonts w:ascii="Segoe UI" w:hAnsi="Segoe UI" w:cs="Segoe UI"/>
          <w:color w:val="24292E"/>
        </w:rPr>
        <w:t>，他经常删删改改，有时还会后悔</w:t>
      </w:r>
      <w:r>
        <w:rPr>
          <w:rFonts w:ascii="Segoe UI" w:hAnsi="Segoe UI" w:cs="Segoe UI"/>
          <w:color w:val="24292E"/>
        </w:rPr>
        <w:t>“</w:t>
      </w:r>
      <w:r>
        <w:rPr>
          <w:rFonts w:ascii="Segoe UI" w:hAnsi="Segoe UI" w:cs="Segoe UI"/>
          <w:color w:val="24292E"/>
        </w:rPr>
        <w:t>昨天那个思路那么好，我怎么就给删了</w:t>
      </w:r>
      <w:r>
        <w:rPr>
          <w:rFonts w:ascii="Segoe UI" w:hAnsi="Segoe UI" w:cs="Segoe UI"/>
          <w:color w:val="24292E"/>
        </w:rPr>
        <w:t>”……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有了多次教训后，他决定每次写之前都先复制一份，在复制的那份里修改，这么一来，文件夹里有了：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初稿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meta"/>
          <w:rFonts w:ascii="Consolas" w:hAnsi="Consolas"/>
          <w:color w:val="75715E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修改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meta"/>
          <w:rFonts w:ascii="Consolas" w:hAnsi="Consolas"/>
          <w:color w:val="75715E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修改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2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meta"/>
          <w:rFonts w:ascii="Consolas" w:hAnsi="Consolas"/>
          <w:color w:val="75715E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修改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3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meta"/>
          <w:rFonts w:ascii="Consolas" w:hAnsi="Consolas"/>
          <w:color w:val="75715E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完整版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meta"/>
          <w:rFonts w:ascii="Consolas" w:hAnsi="Consolas"/>
          <w:color w:val="75715E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完整版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2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meta"/>
          <w:rFonts w:ascii="Consolas" w:hAnsi="Consolas"/>
          <w:color w:val="75715E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完整版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3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meta"/>
          <w:rFonts w:ascii="Consolas" w:hAnsi="Consolas"/>
          <w:color w:val="75715E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最终版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meta"/>
          <w:rFonts w:ascii="Consolas" w:hAnsi="Consolas"/>
          <w:color w:val="75715E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最终版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2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meta"/>
          <w:rFonts w:ascii="Consolas" w:hAnsi="Consolas"/>
          <w:color w:val="75715E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确定版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meta"/>
          <w:rFonts w:ascii="Consolas" w:hAnsi="Consolas"/>
          <w:color w:val="75715E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确定版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2</w:t>
      </w:r>
      <w:r>
        <w:rPr>
          <w:rStyle w:val="HTML"/>
          <w:rFonts w:ascii="Consolas" w:hAnsi="Consolas"/>
          <w:color w:val="F8F8F2"/>
          <w:shd w:val="clear" w:color="auto" w:fill="23241F"/>
        </w:rPr>
        <w:t>.</w:t>
      </w:r>
      <w:r>
        <w:rPr>
          <w:rStyle w:val="hljs-meta"/>
          <w:rFonts w:ascii="Consolas" w:hAnsi="Consolas"/>
          <w:color w:val="75715E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……</w:t>
      </w:r>
    </w:p>
    <w:p w:rsidR="001C4EB7" w:rsidRDefault="001C4EB7" w:rsidP="001C4EB7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小张想：</w:t>
      </w:r>
      <w:r>
        <w:rPr>
          <w:rFonts w:ascii="Segoe UI" w:hAnsi="Segoe UI" w:cs="Segoe UI"/>
          <w:color w:val="24292E"/>
        </w:rPr>
        <w:t>“</w:t>
      </w:r>
      <w:r>
        <w:rPr>
          <w:rFonts w:ascii="Segoe UI" w:hAnsi="Segoe UI" w:cs="Segoe UI"/>
          <w:color w:val="24292E"/>
        </w:rPr>
        <w:t>虽然很痛苦，但不至于丢掉以前的灵感了吧</w:t>
      </w:r>
      <w:r>
        <w:rPr>
          <w:rFonts w:ascii="Segoe UI" w:hAnsi="Segoe UI" w:cs="Segoe UI"/>
          <w:color w:val="24292E"/>
        </w:rPr>
        <w:t>……</w:t>
      </w:r>
      <w:r>
        <w:rPr>
          <w:rFonts w:ascii="Segoe UI" w:hAnsi="Segoe UI" w:cs="Segoe UI"/>
          <w:color w:val="24292E"/>
        </w:rPr>
        <w:t>等等，最终版和确定版哪个是昨天写的来着？？？</w:t>
      </w:r>
      <w:r>
        <w:rPr>
          <w:rFonts w:ascii="Segoe UI" w:hAnsi="Segoe UI" w:cs="Segoe UI"/>
          <w:color w:val="24292E"/>
        </w:rPr>
        <w:t>”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同时，他还要把论文发给学霸女友求帮忙，第二天他的文件夹里又有了：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TML"/>
          <w:rFonts w:ascii="Consolas" w:hAnsi="Consolas"/>
          <w:color w:val="F8F8F2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最终版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3.</w:t>
      </w:r>
      <w:r>
        <w:rPr>
          <w:rStyle w:val="HTML"/>
          <w:rFonts w:ascii="Consolas" w:hAnsi="Consolas"/>
          <w:color w:val="F8F8F2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TML"/>
          <w:rFonts w:ascii="Consolas" w:hAnsi="Consolas"/>
          <w:color w:val="F8F8F2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女友版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1.</w:t>
      </w:r>
      <w:r>
        <w:rPr>
          <w:rStyle w:val="HTML"/>
          <w:rFonts w:ascii="Consolas" w:hAnsi="Consolas"/>
          <w:color w:val="F8F8F2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毕业论文</w:t>
      </w:r>
      <w:r>
        <w:rPr>
          <w:rStyle w:val="HTML"/>
          <w:rFonts w:ascii="Consolas" w:hAnsi="Consolas"/>
          <w:color w:val="F8F8F2"/>
          <w:shd w:val="clear" w:color="auto" w:fill="23241F"/>
        </w:rPr>
        <w:t>_</w:t>
      </w:r>
      <w:r>
        <w:rPr>
          <w:rStyle w:val="HTML"/>
          <w:rFonts w:ascii="Consolas" w:hAnsi="Consolas"/>
          <w:color w:val="F8F8F2"/>
          <w:shd w:val="clear" w:color="auto" w:fill="23241F"/>
        </w:rPr>
        <w:t>女友版</w:t>
      </w:r>
      <w:r>
        <w:rPr>
          <w:rStyle w:val="hljs-number"/>
          <w:rFonts w:ascii="Consolas" w:hAnsi="Consolas"/>
          <w:color w:val="AE81FF"/>
          <w:shd w:val="clear" w:color="auto" w:fill="23241F"/>
        </w:rPr>
        <w:t>2.</w:t>
      </w:r>
      <w:r>
        <w:rPr>
          <w:rStyle w:val="HTML"/>
          <w:rFonts w:ascii="Consolas" w:hAnsi="Consolas"/>
          <w:color w:val="F8F8F2"/>
          <w:shd w:val="clear" w:color="auto" w:fill="23241F"/>
        </w:rPr>
        <w:t>doc</w:t>
      </w:r>
    </w:p>
    <w:p w:rsidR="001C4EB7" w:rsidRDefault="001C4EB7" w:rsidP="001C4EB7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几星期的煎熬下来，文件夹里多了几十份文件，小张的论文也快成型了，是时候把自己和女朋友的内容合并起来了。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这时又发生了一件喜闻乐见的事：</w:t>
      </w:r>
      <w:r>
        <w:rPr>
          <w:rStyle w:val="a5"/>
          <w:rFonts w:ascii="Segoe UI" w:hAnsi="Segoe UI" w:cs="Segoe UI"/>
          <w:color w:val="24292E"/>
        </w:rPr>
        <w:t xml:space="preserve">U </w:t>
      </w:r>
      <w:r>
        <w:rPr>
          <w:rStyle w:val="a5"/>
          <w:rFonts w:ascii="Segoe UI" w:hAnsi="Segoe UI" w:cs="Segoe UI"/>
          <w:color w:val="24292E"/>
        </w:rPr>
        <w:t>盘中病毒了</w:t>
      </w:r>
      <w:r>
        <w:rPr>
          <w:rFonts w:ascii="Segoe UI" w:hAnsi="Segoe UI" w:cs="Segoe UI"/>
          <w:color w:val="24292E"/>
        </w:rPr>
        <w:t>，而电脑里只有</w:t>
      </w:r>
      <w:r>
        <w:rPr>
          <w:rFonts w:ascii="Segoe UI" w:hAnsi="Segoe UI" w:cs="Segoe UI"/>
          <w:color w:val="24292E"/>
        </w:rPr>
        <w:t xml:space="preserve"> 1 </w:t>
      </w:r>
      <w:r>
        <w:rPr>
          <w:rFonts w:ascii="Segoe UI" w:hAnsi="Segoe UI" w:cs="Segoe UI"/>
          <w:color w:val="24292E"/>
        </w:rPr>
        <w:t>个月前的版本</w:t>
      </w:r>
      <w:r>
        <w:rPr>
          <w:rFonts w:ascii="Segoe UI" w:hAnsi="Segoe UI" w:cs="Segoe UI"/>
          <w:color w:val="24292E"/>
        </w:rPr>
        <w:t>……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如何拯救生无可恋的小张？其实，如果小张一早知道用「版本控制」工具就好了，他的文件可以整整齐齐地排列，就像这样：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3677265" cy="4912360"/>
            <wp:effectExtent l="0" t="0" r="635" b="2540"/>
            <wp:docPr id="75" name="图片 7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265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71" w:tgtFrame="_blank" w:history="1">
        <w:r>
          <w:rPr>
            <w:rStyle w:val="a6"/>
            <w:rFonts w:ascii="Segoe UI" w:hAnsi="Segoe UI" w:cs="Segoe UI"/>
            <w:color w:val="0366D6"/>
          </w:rPr>
          <w:t>图片出处</w:t>
        </w:r>
      </w:hyperlink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“</w:t>
      </w:r>
      <w:r>
        <w:rPr>
          <w:rFonts w:ascii="Segoe UI" w:hAnsi="Segoe UI" w:cs="Segoe UI"/>
          <w:color w:val="24292E"/>
        </w:rPr>
        <w:t>哎呀，早知道能这样，就不用手动控制那么多版本啦！</w:t>
      </w:r>
      <w:r>
        <w:rPr>
          <w:rFonts w:ascii="Segoe UI" w:hAnsi="Segoe UI" w:cs="Segoe UI"/>
          <w:color w:val="24292E"/>
        </w:rPr>
        <w:t>”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但这还不够，如果能有一个支持「论文托管</w:t>
      </w:r>
      <w:r>
        <w:rPr>
          <w:rStyle w:val="a5"/>
          <w:rFonts w:ascii="Segoe UI" w:hAnsi="Segoe UI" w:cs="Segoe UI"/>
          <w:color w:val="24292E"/>
        </w:rPr>
        <w:t xml:space="preserve"> + </w:t>
      </w:r>
      <w:r>
        <w:rPr>
          <w:rStyle w:val="a5"/>
          <w:rFonts w:ascii="Segoe UI" w:hAnsi="Segoe UI" w:cs="Segoe UI"/>
          <w:color w:val="24292E"/>
        </w:rPr>
        <w:t>论文版本控制」的网站就更好了。这样一来，小张不但能和女朋友合作编辑内容，还不用担心因电脑故障，导致之前论文版本的丢失。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这时</w:t>
      </w:r>
      <w:r>
        <w:rPr>
          <w:rFonts w:ascii="Segoe UI" w:hAnsi="Segoe UI" w:cs="Segoe UI"/>
          <w:color w:val="24292E"/>
        </w:rPr>
        <w:t xml:space="preserve"> —— </w:t>
      </w:r>
      <w:r>
        <w:rPr>
          <w:rStyle w:val="a5"/>
          <w:rFonts w:ascii="Segoe UI" w:hAnsi="Segoe UI" w:cs="Segoe UI"/>
          <w:color w:val="24292E"/>
        </w:rPr>
        <w:t>论文</w:t>
      </w:r>
      <w:r>
        <w:rPr>
          <w:rStyle w:val="a5"/>
          <w:rFonts w:ascii="Segoe UI" w:hAnsi="Segoe UI" w:cs="Segoe UI"/>
          <w:color w:val="24292E"/>
        </w:rPr>
        <w:t>Hub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出现了，它可以帮你托管论文，而且和版本控制工具无缝连接。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越来越多人发现了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论文</w:t>
      </w:r>
      <w:r>
        <w:rPr>
          <w:rStyle w:val="a5"/>
          <w:rFonts w:ascii="Segoe UI" w:hAnsi="Segoe UI" w:cs="Segoe UI"/>
          <w:color w:val="24292E"/>
        </w:rPr>
        <w:t>Hub</w:t>
      </w:r>
      <w:r>
        <w:rPr>
          <w:rFonts w:ascii="Segoe UI" w:hAnsi="Segoe UI" w:cs="Segoe UI"/>
          <w:color w:val="24292E"/>
        </w:rPr>
        <w:t>的好处，相继把论文托管在论文</w:t>
      </w:r>
      <w:r>
        <w:rPr>
          <w:rFonts w:ascii="Segoe UI" w:hAnsi="Segoe UI" w:cs="Segoe UI"/>
          <w:color w:val="24292E"/>
        </w:rPr>
        <w:t xml:space="preserve"> Hub </w:t>
      </w:r>
      <w:r>
        <w:rPr>
          <w:rFonts w:ascii="Segoe UI" w:hAnsi="Segoe UI" w:cs="Segoe UI"/>
          <w:color w:val="24292E"/>
        </w:rPr>
        <w:t>上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，网站上的论文越来越多。一些优秀的作者还会把论文开源出来，让每个人都可以查阅、交流、学习</w:t>
      </w:r>
      <w:r>
        <w:rPr>
          <w:rFonts w:ascii="Segoe UI" w:hAnsi="Segoe UI" w:cs="Segoe UI"/>
          <w:color w:val="24292E"/>
        </w:rPr>
        <w:t>……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慢慢的，</w:t>
      </w:r>
      <w:r>
        <w:rPr>
          <w:rStyle w:val="a5"/>
          <w:rFonts w:ascii="Segoe UI" w:hAnsi="Segoe UI" w:cs="Segoe UI"/>
          <w:color w:val="24292E"/>
        </w:rPr>
        <w:t>论文</w:t>
      </w:r>
      <w:r>
        <w:rPr>
          <w:rStyle w:val="a5"/>
          <w:rFonts w:ascii="Segoe UI" w:hAnsi="Segoe UI" w:cs="Segoe UI"/>
          <w:color w:val="24292E"/>
        </w:rPr>
        <w:t xml:space="preserve"> Hub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变成了全球最大的「交友社区」，并逐渐演化成了一种时尚</w:t>
      </w:r>
      <w:r>
        <w:rPr>
          <w:rFonts w:ascii="Segoe UI" w:hAnsi="Segoe UI" w:cs="Segoe UI"/>
          <w:color w:val="24292E"/>
        </w:rPr>
        <w:t xml:space="preserve"> —— </w:t>
      </w:r>
      <w:r>
        <w:rPr>
          <w:rFonts w:ascii="Segoe UI" w:hAnsi="Segoe UI" w:cs="Segoe UI"/>
          <w:color w:val="24292E"/>
        </w:rPr>
        <w:t>找工作时，面试官会先问你有没有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论文</w:t>
      </w:r>
      <w:r>
        <w:rPr>
          <w:rStyle w:val="a5"/>
          <w:rFonts w:ascii="Segoe UI" w:hAnsi="Segoe UI" w:cs="Segoe UI"/>
          <w:color w:val="24292E"/>
        </w:rPr>
        <w:t xml:space="preserve"> hub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的账号，有多少个赞、多少粉丝；而有优秀作品的人，会被大公司争抢录用</w:t>
      </w:r>
      <w:r>
        <w:rPr>
          <w:rFonts w:ascii="Segoe UI" w:hAnsi="Segoe UI" w:cs="Segoe UI"/>
          <w:color w:val="24292E"/>
        </w:rPr>
        <w:t>……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这个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论文</w:t>
      </w:r>
      <w:r>
        <w:rPr>
          <w:rFonts w:ascii="Segoe UI" w:hAnsi="Segoe UI" w:cs="Segoe UI"/>
          <w:color w:val="24292E"/>
        </w:rPr>
        <w:t xml:space="preserve"> hub</w:t>
      </w:r>
      <w:r>
        <w:rPr>
          <w:rFonts w:ascii="Segoe UI" w:hAnsi="Segoe UI" w:cs="Segoe UI"/>
          <w:color w:val="24292E"/>
        </w:rPr>
        <w:t>，就是我们今天要学习的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Github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，只不过论文换成了程序代码。</w:t>
      </w:r>
      <w:r>
        <w:rPr>
          <w:rFonts w:ascii="Segoe UI" w:hAnsi="Segoe UI" w:cs="Segoe UI"/>
          <w:color w:val="24292E"/>
        </w:rPr>
        <w:t xml:space="preserve">Github </w:t>
      </w:r>
      <w:r>
        <w:rPr>
          <w:rFonts w:ascii="Segoe UI" w:hAnsi="Segoe UI" w:cs="Segoe UI"/>
          <w:color w:val="24292E"/>
        </w:rPr>
        <w:t>大概长这样：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6673215" cy="5758815"/>
            <wp:effectExtent l="0" t="0" r="0" b="0"/>
            <wp:docPr id="74" name="图片 7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215" cy="57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在没有这两个工具时，编程可能是这样的：</w:t>
      </w:r>
    </w:p>
    <w:p w:rsidR="001C4EB7" w:rsidRDefault="001C4EB7" w:rsidP="001C4EB7">
      <w:pPr>
        <w:widowControl/>
        <w:numPr>
          <w:ilvl w:val="0"/>
          <w:numId w:val="18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哪个同事修改了我的代码</w:t>
      </w:r>
      <w:r>
        <w:rPr>
          <w:rFonts w:ascii="Segoe UI Symbol" w:hAnsi="Segoe UI Symbol" w:cs="Segoe UI Symbol"/>
          <w:color w:val="24292E"/>
        </w:rPr>
        <w:t>🔪</w:t>
      </w:r>
      <w:r>
        <w:rPr>
          <w:rFonts w:ascii="Segoe UI" w:hAnsi="Segoe UI" w:cs="Segoe UI"/>
          <w:color w:val="24292E"/>
        </w:rPr>
        <w:t>我要杀了他</w:t>
      </w:r>
    </w:p>
    <w:p w:rsidR="001C4EB7" w:rsidRDefault="001C4EB7" w:rsidP="001C4EB7">
      <w:pPr>
        <w:widowControl/>
        <w:numPr>
          <w:ilvl w:val="0"/>
          <w:numId w:val="18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我把自己的代码改崩溃了</w:t>
      </w:r>
      <w:r>
        <w:rPr>
          <w:rFonts w:ascii="Segoe UI Symbol" w:hAnsi="Segoe UI Symbol" w:cs="Segoe UI Symbol"/>
          <w:color w:val="24292E"/>
        </w:rPr>
        <w:t>🙂</w:t>
      </w:r>
      <w:r>
        <w:rPr>
          <w:rFonts w:ascii="Segoe UI" w:hAnsi="Segoe UI" w:cs="Segoe UI"/>
          <w:color w:val="24292E"/>
        </w:rPr>
        <w:t>️</w:t>
      </w:r>
      <w:r>
        <w:rPr>
          <w:rFonts w:ascii="Segoe UI" w:hAnsi="Segoe UI" w:cs="Segoe UI"/>
          <w:color w:val="24292E"/>
        </w:rPr>
        <w:t>我选择自杀</w:t>
      </w:r>
    </w:p>
    <w:p w:rsidR="001C4EB7" w:rsidRDefault="001C4EB7" w:rsidP="001C4EB7">
      <w:pPr>
        <w:widowControl/>
        <w:numPr>
          <w:ilvl w:val="0"/>
          <w:numId w:val="18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电脑崩溃、硬盘损坏、中毒，几万行代码找不到了</w:t>
      </w:r>
      <w:r>
        <w:rPr>
          <w:rFonts w:ascii="Segoe UI Symbol" w:hAnsi="Segoe UI Symbol" w:cs="Segoe UI Symbol"/>
          <w:color w:val="24292E"/>
        </w:rPr>
        <w:t>😱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但有了他们，一切都不一样了：</w:t>
      </w:r>
    </w:p>
    <w:p w:rsidR="001C4EB7" w:rsidRDefault="001C4EB7" w:rsidP="001C4EB7">
      <w:pPr>
        <w:widowControl/>
        <w:numPr>
          <w:ilvl w:val="0"/>
          <w:numId w:val="19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同步代码到网络仓库，在家里写好代码上传，回到公司就可以继续写了，而且不怕丢失。</w:t>
      </w:r>
    </w:p>
    <w:p w:rsidR="001C4EB7" w:rsidRDefault="001C4EB7" w:rsidP="001C4EB7">
      <w:pPr>
        <w:widowControl/>
        <w:numPr>
          <w:ilvl w:val="0"/>
          <w:numId w:val="19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记录每次代码的修改，即使把程序写崩了，也能即使回溯到上一个版本。这在产品更新时也经常使用。</w:t>
      </w:r>
    </w:p>
    <w:p w:rsidR="001C4EB7" w:rsidRDefault="001C4EB7" w:rsidP="001C4EB7">
      <w:pPr>
        <w:widowControl/>
        <w:numPr>
          <w:ilvl w:val="0"/>
          <w:numId w:val="19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可以多人协作完成项目，每个人的提交都有清晰的记录。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在之后的学习中，你也会不断用到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Git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和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Github</w:t>
      </w:r>
      <w:r>
        <w:rPr>
          <w:rFonts w:ascii="Segoe UI" w:hAnsi="Segoe UI" w:cs="Segoe UI"/>
          <w:color w:val="24292E"/>
        </w:rPr>
        <w:t>，把你完成的项目、学习记录，同步在</w:t>
      </w:r>
      <w:r>
        <w:rPr>
          <w:rFonts w:ascii="Segoe UI" w:hAnsi="Segoe UI" w:cs="Segoe UI"/>
          <w:color w:val="24292E"/>
        </w:rPr>
        <w:t xml:space="preserve"> Github </w:t>
      </w:r>
      <w:r>
        <w:rPr>
          <w:rFonts w:ascii="Segoe UI" w:hAnsi="Segoe UI" w:cs="Segoe UI"/>
          <w:color w:val="24292E"/>
        </w:rPr>
        <w:t>的仓库中。这样做的结果是：你将有一份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非常漂亮的</w:t>
      </w:r>
      <w:r>
        <w:rPr>
          <w:rStyle w:val="a5"/>
          <w:rFonts w:ascii="Segoe UI" w:hAnsi="Segoe UI" w:cs="Segoe UI"/>
          <w:color w:val="24292E"/>
        </w:rPr>
        <w:t xml:space="preserve"> Github </w:t>
      </w:r>
      <w:r>
        <w:rPr>
          <w:rStyle w:val="a5"/>
          <w:rFonts w:ascii="Segoe UI" w:hAnsi="Segoe UI" w:cs="Segoe UI"/>
          <w:color w:val="24292E"/>
        </w:rPr>
        <w:t>主页</w:t>
      </w:r>
      <w:r>
        <w:rPr>
          <w:rFonts w:ascii="Segoe UI" w:hAnsi="Segoe UI" w:cs="Segoe UI"/>
          <w:color w:val="24292E"/>
        </w:rPr>
        <w:t>，能给你的简历加分很多。</w:t>
      </w:r>
    </w:p>
    <w:p w:rsidR="001C4EB7" w:rsidRDefault="001C4EB7" w:rsidP="001C4EB7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接下来，我们将学习</w:t>
      </w:r>
      <w:r>
        <w:rPr>
          <w:rFonts w:ascii="Segoe UI" w:hAnsi="Segoe UI" w:cs="Segoe UI"/>
          <w:color w:val="24292E"/>
        </w:rPr>
        <w:t xml:space="preserve"> Git </w:t>
      </w:r>
      <w:r>
        <w:rPr>
          <w:rFonts w:ascii="Segoe UI" w:hAnsi="Segoe UI" w:cs="Segoe UI"/>
          <w:color w:val="24292E"/>
        </w:rPr>
        <w:t>的基本操作，并注册</w:t>
      </w:r>
      <w:r>
        <w:rPr>
          <w:rFonts w:ascii="Segoe UI" w:hAnsi="Segoe UI" w:cs="Segoe UI"/>
          <w:color w:val="24292E"/>
        </w:rPr>
        <w:t xml:space="preserve"> Github </w:t>
      </w:r>
      <w:r>
        <w:rPr>
          <w:rFonts w:ascii="Segoe UI" w:hAnsi="Segoe UI" w:cs="Segoe UI"/>
          <w:color w:val="24292E"/>
        </w:rPr>
        <w:t>账户，建立你的第一个代码仓库！</w:t>
      </w:r>
    </w:p>
    <w:p w:rsidR="001C4EB7" w:rsidRDefault="001C4EB7" w:rsidP="001C4EB7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知识点：</w:t>
      </w:r>
    </w:p>
    <w:p w:rsidR="001C4EB7" w:rsidRDefault="001C4EB7" w:rsidP="001C4EB7">
      <w:pPr>
        <w:widowControl/>
        <w:numPr>
          <w:ilvl w:val="0"/>
          <w:numId w:val="20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版本控制</w:t>
      </w:r>
    </w:p>
    <w:p w:rsidR="001C4EB7" w:rsidRDefault="001C4EB7" w:rsidP="001C4EB7">
      <w:pPr>
        <w:widowControl/>
        <w:numPr>
          <w:ilvl w:val="0"/>
          <w:numId w:val="20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Git </w:t>
      </w:r>
      <w:r>
        <w:rPr>
          <w:rFonts w:ascii="Segoe UI" w:hAnsi="Segoe UI" w:cs="Segoe UI"/>
          <w:color w:val="24292E"/>
        </w:rPr>
        <w:t>和</w:t>
      </w:r>
      <w:r>
        <w:rPr>
          <w:rFonts w:ascii="Segoe UI" w:hAnsi="Segoe UI" w:cs="Segoe UI"/>
          <w:color w:val="24292E"/>
        </w:rPr>
        <w:t xml:space="preserve"> Github</w:t>
      </w:r>
      <w:r>
        <w:rPr>
          <w:rFonts w:ascii="Segoe UI" w:hAnsi="Segoe UI" w:cs="Segoe UI"/>
          <w:color w:val="24292E"/>
        </w:rPr>
        <w:t>的历史</w:t>
      </w:r>
    </w:p>
    <w:p w:rsidR="001C4EB7" w:rsidRDefault="001C4EB7" w:rsidP="001C4EB7">
      <w:pPr>
        <w:widowControl/>
        <w:numPr>
          <w:ilvl w:val="0"/>
          <w:numId w:val="20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</w:t>
      </w:r>
      <w:r>
        <w:rPr>
          <w:rFonts w:ascii="Segoe UI" w:hAnsi="Segoe UI" w:cs="Segoe UI"/>
          <w:color w:val="24292E"/>
        </w:rPr>
        <w:t xml:space="preserve"> GitHub </w:t>
      </w:r>
      <w:r>
        <w:rPr>
          <w:rFonts w:ascii="Segoe UI" w:hAnsi="Segoe UI" w:cs="Segoe UI"/>
          <w:color w:val="24292E"/>
        </w:rPr>
        <w:t>创建仓库</w:t>
      </w:r>
    </w:p>
    <w:p w:rsidR="001C4EB7" w:rsidRDefault="001C4EB7" w:rsidP="001C4EB7">
      <w:pPr>
        <w:widowControl/>
        <w:numPr>
          <w:ilvl w:val="0"/>
          <w:numId w:val="20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添加修改到暂存区</w:t>
      </w:r>
    </w:p>
    <w:p w:rsidR="001C4EB7" w:rsidRDefault="001C4EB7" w:rsidP="001C4EB7">
      <w:pPr>
        <w:widowControl/>
        <w:numPr>
          <w:ilvl w:val="0"/>
          <w:numId w:val="20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提交代码</w:t>
      </w:r>
    </w:p>
    <w:p w:rsidR="001C4EB7" w:rsidRDefault="001C4EB7" w:rsidP="001C4EB7">
      <w:pPr>
        <w:widowControl/>
        <w:numPr>
          <w:ilvl w:val="0"/>
          <w:numId w:val="20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同步远程仓库</w:t>
      </w:r>
    </w:p>
    <w:p w:rsidR="001C4EB7" w:rsidRPr="001C4EB7" w:rsidRDefault="001C4EB7" w:rsidP="001C4EB7">
      <w:pPr>
        <w:pStyle w:val="3"/>
      </w:pPr>
      <w:r w:rsidRPr="001C4EB7">
        <w:br/>
        <w:t xml:space="preserve">Git </w:t>
      </w:r>
      <w:r w:rsidRPr="001C4EB7">
        <w:t>与</w:t>
      </w:r>
      <w:r w:rsidRPr="001C4EB7">
        <w:t xml:space="preserve"> GitHub </w:t>
      </w:r>
      <w:r w:rsidRPr="001C4EB7">
        <w:t>的历史</w:t>
      </w:r>
    </w:p>
    <w:p w:rsidR="001C4EB7" w:rsidRPr="001C4EB7" w:rsidRDefault="001C4EB7" w:rsidP="001C4EB7">
      <w:pPr>
        <w:pStyle w:val="a3"/>
        <w:widowControl/>
        <w:numPr>
          <w:ilvl w:val="0"/>
          <w:numId w:val="20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Linux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之父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林纳斯（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Linus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）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1991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年创建了开源的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Linux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系统，随着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Linux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代码量越来越大，合并志愿者提交的代码已经无法依靠人工完成，所以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林纳斯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选择了商业的管理软件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BitKeeper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，来管理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Linux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的代码版本。</w:t>
      </w:r>
    </w:p>
    <w:p w:rsidR="001C4EB7" w:rsidRPr="001C4EB7" w:rsidRDefault="001C4EB7" w:rsidP="001C4EB7">
      <w:pPr>
        <w:pStyle w:val="a3"/>
        <w:widowControl/>
        <w:numPr>
          <w:ilvl w:val="0"/>
          <w:numId w:val="20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2005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年，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BitKeeper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公司发现，有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Linux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社区的人试图破解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BitKeeper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软件，他们决定收回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Linux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社区的免费使用权。林纳斯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对此事调解数周无果，决定自己搞一个。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他花了十天时间用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C 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语言写好了一个开源的版本控制系统，就是著名的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Git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。</w:t>
      </w:r>
    </w:p>
    <w:p w:rsidR="001C4EB7" w:rsidRPr="001C4EB7" w:rsidRDefault="001C4EB7" w:rsidP="001C4EB7">
      <w:pPr>
        <w:pStyle w:val="a3"/>
        <w:widowControl/>
        <w:numPr>
          <w:ilvl w:val="0"/>
          <w:numId w:val="20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7616825" cy="4338320"/>
            <wp:effectExtent l="0" t="0" r="3175" b="5080"/>
            <wp:docPr id="78" name="图片 7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EB7" w:rsidRPr="001C4EB7" w:rsidRDefault="001C4EB7" w:rsidP="001C4EB7">
      <w:pPr>
        <w:pStyle w:val="a3"/>
        <w:widowControl/>
        <w:numPr>
          <w:ilvl w:val="0"/>
          <w:numId w:val="20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（先写出一个操作系统，再用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10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天写出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，林纳斯已经不能用大神来形容，只能理解为外星人来技术扶贫的）</w:t>
      </w:r>
    </w:p>
    <w:p w:rsidR="001C4EB7" w:rsidRPr="001C4EB7" w:rsidRDefault="001C4EB7" w:rsidP="001C4EB7">
      <w:pPr>
        <w:pStyle w:val="a3"/>
        <w:widowControl/>
        <w:numPr>
          <w:ilvl w:val="0"/>
          <w:numId w:val="20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2007 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年，旧金山的三个年轻人觉得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Git 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是个好东西，创建一个公司名字叫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GitHub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，第二年上线了使用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Ruby 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编写的同名网站。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这是一个基于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的免费代码托管网站（有付费服务），十年间迅速蹿红，击败了实力雄厚的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Google Code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，成为全世界最受欢迎的代码托管网站。根据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2018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年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10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月的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GitHub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年度报告显示，目前有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3100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万开发者创建了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9600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万个项目仓库，有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210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万企业入驻。</w:t>
      </w:r>
    </w:p>
    <w:p w:rsidR="001C4EB7" w:rsidRPr="001C4EB7" w:rsidRDefault="001C4EB7" w:rsidP="001C4EB7">
      <w:pPr>
        <w:pStyle w:val="a3"/>
        <w:widowControl/>
        <w:numPr>
          <w:ilvl w:val="0"/>
          <w:numId w:val="20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值得一提的是，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GitHub 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的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创始人、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CEO —— Wanstrath </w:t>
      </w:r>
      <w:r w:rsidRPr="001C4EB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是一位大学肄业，自学成才的程序员。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而他大学的专业是英语，相当于我们的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“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汉语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言文学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”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专业，是一名地地道道的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“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文科生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”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，如今，他的身家可能超过了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10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亿美元，也算是一位自学编程成才的标志人物吧。</w:t>
      </w:r>
    </w:p>
    <w:p w:rsidR="001C4EB7" w:rsidRDefault="001C4EB7" w:rsidP="001C4EB7">
      <w:pPr>
        <w:pStyle w:val="a3"/>
        <w:widowControl/>
        <w:numPr>
          <w:ilvl w:val="0"/>
          <w:numId w:val="20"/>
        </w:numPr>
        <w:shd w:val="clear" w:color="auto" w:fill="F9F9F9"/>
        <w:spacing w:after="240"/>
        <w:ind w:firstLineChars="0"/>
        <w:jc w:val="left"/>
        <w:rPr>
          <w:rFonts w:ascii="Segoe UI" w:eastAsia="宋体" w:hAnsi="Segoe UI" w:cs="Segoe UI" w:hint="eastAsia"/>
          <w:color w:val="24292E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6089650" cy="3180715"/>
            <wp:effectExtent l="0" t="0" r="6350" b="635"/>
            <wp:docPr id="77" name="图片 7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EB7" w:rsidRPr="001C4EB7" w:rsidRDefault="001C4EB7" w:rsidP="001C4EB7">
      <w:pPr>
        <w:pStyle w:val="3"/>
      </w:pPr>
      <w:r w:rsidRPr="001C4EB7">
        <w:t>Git</w:t>
      </w:r>
      <w:r w:rsidRPr="001C4EB7">
        <w:t>的安装</w:t>
      </w:r>
    </w:p>
    <w:p w:rsidR="001C4EB7" w:rsidRPr="001C4EB7" w:rsidRDefault="001C4EB7" w:rsidP="001C4EB7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Git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是一个版本控制系统，可以理解为一个工具，使用之前必须得先下载安装，所以第一步必须要安装。</w:t>
      </w:r>
    </w:p>
    <w:p w:rsidR="001C4EB7" w:rsidRPr="001C4EB7" w:rsidRDefault="001C4EB7" w:rsidP="001C4EB7">
      <w:pPr>
        <w:widowControl/>
        <w:numPr>
          <w:ilvl w:val="0"/>
          <w:numId w:val="21"/>
        </w:numPr>
        <w:shd w:val="clear" w:color="auto" w:fill="F9F9F9"/>
        <w:spacing w:before="240"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Windows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：</w:t>
      </w:r>
      <w:hyperlink r:id="rId75" w:tgtFrame="_blank" w:history="1">
        <w:r w:rsidRPr="001C4EB7">
          <w:rPr>
            <w:rFonts w:ascii="Segoe UI" w:eastAsia="宋体" w:hAnsi="Segoe UI" w:cs="Segoe UI"/>
            <w:b/>
            <w:bCs/>
            <w:color w:val="0366D6"/>
            <w:kern w:val="0"/>
            <w:sz w:val="24"/>
            <w:szCs w:val="24"/>
          </w:rPr>
          <w:t>GitForWindows</w:t>
        </w:r>
      </w:hyperlink>
    </w:p>
    <w:p w:rsidR="001C4EB7" w:rsidRPr="001C4EB7" w:rsidRDefault="001C4EB7" w:rsidP="001C4EB7">
      <w:pPr>
        <w:widowControl/>
        <w:numPr>
          <w:ilvl w:val="0"/>
          <w:numId w:val="21"/>
        </w:numPr>
        <w:shd w:val="clear" w:color="auto" w:fill="F9F9F9"/>
        <w:spacing w:before="240"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Mac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系统安装：</w:t>
      </w:r>
      <w:hyperlink r:id="rId76" w:tgtFrame="_blank" w:history="1">
        <w:r w:rsidRPr="001C4EB7">
          <w:rPr>
            <w:rFonts w:ascii="Segoe UI" w:eastAsia="宋体" w:hAnsi="Segoe UI" w:cs="Segoe UI"/>
            <w:b/>
            <w:bCs/>
            <w:color w:val="0366D6"/>
            <w:kern w:val="0"/>
            <w:sz w:val="24"/>
            <w:szCs w:val="24"/>
          </w:rPr>
          <w:t>git-osx-installer</w:t>
        </w:r>
      </w:hyperlink>
    </w:p>
    <w:p w:rsidR="001C4EB7" w:rsidRPr="001C4EB7" w:rsidRDefault="001C4EB7" w:rsidP="001C4EB7">
      <w:pPr>
        <w:widowControl/>
        <w:numPr>
          <w:ilvl w:val="0"/>
          <w:numId w:val="21"/>
        </w:numPr>
        <w:shd w:val="clear" w:color="auto" w:fill="F9F9F9"/>
        <w:spacing w:before="240"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Linux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：在终端输入命令行安装</w:t>
      </w:r>
    </w:p>
    <w:p w:rsidR="001C4EB7" w:rsidRPr="001C4EB7" w:rsidRDefault="001C4EB7" w:rsidP="001C4EB7">
      <w:pPr>
        <w:widowControl/>
        <w:numPr>
          <w:ilvl w:val="0"/>
          <w:numId w:val="21"/>
        </w:numPr>
        <w:shd w:val="clear" w:color="auto" w:fill="F9F9F9"/>
        <w:spacing w:before="240"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Debian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系列：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apt-get install git</w:t>
      </w:r>
    </w:p>
    <w:p w:rsidR="001C4EB7" w:rsidRPr="001C4EB7" w:rsidRDefault="001C4EB7" w:rsidP="001C4EB7">
      <w:pPr>
        <w:widowControl/>
        <w:numPr>
          <w:ilvl w:val="0"/>
          <w:numId w:val="21"/>
        </w:numPr>
        <w:shd w:val="clear" w:color="auto" w:fill="F9F9F9"/>
        <w:spacing w:before="240"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Fedora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上：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yum install git-core</w:t>
      </w:r>
    </w:p>
    <w:p w:rsidR="001C4EB7" w:rsidRPr="001C4EB7" w:rsidRDefault="001C4EB7" w:rsidP="001C4EB7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实验楼的环境中预装了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C4EB7">
        <w:rPr>
          <w:rFonts w:ascii="Consolas" w:eastAsia="宋体" w:hAnsi="Consolas" w:cs="宋体"/>
          <w:color w:val="E83E8C"/>
          <w:kern w:val="0"/>
          <w:szCs w:val="21"/>
        </w:rPr>
        <w:t>Git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，打开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C4EB7">
        <w:rPr>
          <w:rFonts w:ascii="Consolas" w:eastAsia="宋体" w:hAnsi="Consolas" w:cs="宋体"/>
          <w:color w:val="E83E8C"/>
          <w:kern w:val="0"/>
          <w:szCs w:val="21"/>
        </w:rPr>
        <w:t>终端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，输入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C4EB7">
        <w:rPr>
          <w:rFonts w:ascii="Consolas" w:eastAsia="宋体" w:hAnsi="Consolas" w:cs="宋体"/>
          <w:color w:val="E83E8C"/>
          <w:kern w:val="0"/>
          <w:szCs w:val="21"/>
        </w:rPr>
        <w:t>git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可以检测是否安装成功：</w:t>
      </w:r>
    </w:p>
    <w:p w:rsidR="001C4EB7" w:rsidRPr="001C4EB7" w:rsidRDefault="001C4EB7" w:rsidP="001C4EB7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5788005" cy="11790045"/>
            <wp:effectExtent l="0" t="0" r="4445" b="1905"/>
            <wp:docPr id="79" name="图片 7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8005" cy="1179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EB7" w:rsidRPr="001C4EB7" w:rsidRDefault="001C4EB7" w:rsidP="001C4EB7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如图，如果成功安装了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，会显示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 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的常用命令，以后忘记命令时，也记得输入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1C4EB7">
        <w:rPr>
          <w:rFonts w:ascii="Consolas" w:eastAsia="宋体" w:hAnsi="Consolas" w:cs="宋体"/>
          <w:color w:val="E83E8C"/>
          <w:kern w:val="0"/>
          <w:szCs w:val="21"/>
        </w:rPr>
        <w:t>git</w:t>
      </w:r>
      <w:r w:rsidRPr="001C4EB7">
        <w:rPr>
          <w:rFonts w:ascii="Segoe UI" w:eastAsia="宋体" w:hAnsi="Segoe UI" w:cs="Segoe UI"/>
          <w:color w:val="24292E"/>
          <w:kern w:val="0"/>
          <w:sz w:val="24"/>
          <w:szCs w:val="24"/>
        </w:rPr>
        <w:t>查看一下～</w:t>
      </w:r>
    </w:p>
    <w:p w:rsidR="001C4EB7" w:rsidRPr="001C4EB7" w:rsidRDefault="001C4EB7" w:rsidP="001C4EB7">
      <w:pPr>
        <w:pStyle w:val="a3"/>
        <w:widowControl/>
        <w:shd w:val="clear" w:color="auto" w:fill="F9F9F9"/>
        <w:spacing w:after="240"/>
        <w:ind w:left="720" w:firstLineChars="0" w:firstLine="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</w:p>
    <w:p w:rsidR="0079297F" w:rsidRDefault="0079297F" w:rsidP="0079297F">
      <w:pPr>
        <w:pStyle w:val="3"/>
      </w:pPr>
      <w:r>
        <w:t>在</w:t>
      </w:r>
      <w:r>
        <w:t xml:space="preserve"> GitHub </w:t>
      </w:r>
      <w:r>
        <w:t>上创建仓库</w:t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下面，我们通过一次上传</w:t>
      </w:r>
      <w:r>
        <w:rPr>
          <w:rFonts w:ascii="Segoe UI" w:hAnsi="Segoe UI" w:cs="Segoe UI"/>
          <w:color w:val="24292E"/>
        </w:rPr>
        <w:t xml:space="preserve"> Github </w:t>
      </w:r>
      <w:r>
        <w:rPr>
          <w:rFonts w:ascii="Segoe UI" w:hAnsi="Segoe UI" w:cs="Segoe UI"/>
          <w:color w:val="24292E"/>
        </w:rPr>
        <w:t>的完整操作，实践学习</w:t>
      </w:r>
      <w:r>
        <w:rPr>
          <w:rFonts w:ascii="Segoe UI" w:hAnsi="Segoe UI" w:cs="Segoe UI"/>
          <w:color w:val="24292E"/>
        </w:rPr>
        <w:t xml:space="preserve"> Git </w:t>
      </w:r>
      <w:r>
        <w:rPr>
          <w:rFonts w:ascii="Segoe UI" w:hAnsi="Segoe UI" w:cs="Segoe UI"/>
          <w:color w:val="24292E"/>
        </w:rPr>
        <w:t>的常用功能。</w:t>
      </w:r>
    </w:p>
    <w:p w:rsidR="0079297F" w:rsidRDefault="0079297F" w:rsidP="0079297F">
      <w:pPr>
        <w:pStyle w:val="a4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首先，申请一个</w:t>
      </w:r>
      <w:r>
        <w:rPr>
          <w:rStyle w:val="a5"/>
          <w:rFonts w:ascii="Segoe UI" w:hAnsi="Segoe UI" w:cs="Segoe UI"/>
          <w:color w:val="24292E"/>
        </w:rPr>
        <w:t xml:space="preserve"> Github </w:t>
      </w:r>
      <w:r>
        <w:rPr>
          <w:rStyle w:val="a5"/>
          <w:rFonts w:ascii="Segoe UI" w:hAnsi="Segoe UI" w:cs="Segoe UI"/>
          <w:color w:val="24292E"/>
        </w:rPr>
        <w:t>账户</w:t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打开</w:t>
      </w:r>
      <w:r>
        <w:rPr>
          <w:rFonts w:ascii="Segoe UI" w:hAnsi="Segoe UI" w:cs="Segoe UI"/>
          <w:color w:val="24292E"/>
        </w:rPr>
        <w:t> </w:t>
      </w:r>
      <w:hyperlink r:id="rId78" w:tgtFrame="_blank" w:history="1">
        <w:r>
          <w:rPr>
            <w:rStyle w:val="a6"/>
            <w:rFonts w:ascii="Segoe UI" w:hAnsi="Segoe UI" w:cs="Segoe UI"/>
            <w:color w:val="0366D6"/>
          </w:rPr>
          <w:t>GitHub</w:t>
        </w:r>
      </w:hyperlink>
      <w:r>
        <w:rPr>
          <w:rFonts w:ascii="Segoe UI" w:hAnsi="Segoe UI" w:cs="Segoe UI"/>
          <w:color w:val="24292E"/>
        </w:rPr>
        <w:t>，你可以在主页的</w:t>
      </w:r>
      <w:r>
        <w:rPr>
          <w:rFonts w:ascii="Segoe UI" w:hAnsi="Segoe UI" w:cs="Segoe UI"/>
          <w:color w:val="24292E"/>
        </w:rPr>
        <w:t xml:space="preserve"> banner </w:t>
      </w:r>
      <w:r>
        <w:rPr>
          <w:rFonts w:ascii="Segoe UI" w:hAnsi="Segoe UI" w:cs="Segoe UI"/>
          <w:color w:val="24292E"/>
        </w:rPr>
        <w:t>上快速注册，或者点击右上角的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Sign up</w:t>
      </w:r>
      <w:r>
        <w:rPr>
          <w:rFonts w:ascii="Segoe UI" w:hAnsi="Segoe UI" w:cs="Segoe UI"/>
          <w:color w:val="24292E"/>
        </w:rPr>
        <w:t>注册。</w:t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17976850" cy="6420485"/>
            <wp:effectExtent l="0" t="0" r="6350" b="0"/>
            <wp:docPr id="86" name="图片 8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6850" cy="64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下一步，我们选择创建一个免费账户。</w:t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9980295" cy="8151495"/>
            <wp:effectExtent l="0" t="0" r="1905" b="1905"/>
            <wp:docPr id="85" name="图片 8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0295" cy="815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下一步，回答两个问题，也可以在最下面选择跳过：</w:t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9999980" cy="8813165"/>
            <wp:effectExtent l="0" t="0" r="1270" b="6985"/>
            <wp:docPr id="84" name="图片 8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980" cy="881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最后，去注册邮箱中接收验证邮件，验证后，自动用新注册账户登陆，进入</w:t>
      </w:r>
      <w:r>
        <w:rPr>
          <w:rFonts w:ascii="Segoe UI" w:hAnsi="Segoe UI" w:cs="Segoe UI"/>
          <w:color w:val="24292E"/>
        </w:rPr>
        <w:t xml:space="preserve"> Github </w:t>
      </w:r>
      <w:r>
        <w:rPr>
          <w:rFonts w:ascii="Segoe UI" w:hAnsi="Segoe UI" w:cs="Segoe UI"/>
          <w:color w:val="24292E"/>
        </w:rPr>
        <w:t>主页。</w:t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8054320" cy="7461250"/>
            <wp:effectExtent l="0" t="0" r="5080" b="6350"/>
            <wp:docPr id="83" name="图片 8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4320" cy="746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97F" w:rsidRDefault="0079297F" w:rsidP="0079297F">
      <w:pPr>
        <w:pStyle w:val="a4"/>
        <w:spacing w:before="0" w:beforeAutospacing="0" w:after="240" w:afterAutospacing="0"/>
        <w:ind w:firstLine="643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第二步，我们来新建一个代码仓库</w:t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仓库（</w:t>
      </w:r>
      <w:r>
        <w:rPr>
          <w:rFonts w:ascii="Segoe UI" w:hAnsi="Segoe UI" w:cs="Segoe UI"/>
          <w:color w:val="24292E"/>
        </w:rPr>
        <w:t xml:space="preserve"> repository</w:t>
      </w:r>
      <w:r>
        <w:rPr>
          <w:rFonts w:ascii="Segoe UI" w:hAnsi="Segoe UI" w:cs="Segoe UI"/>
          <w:color w:val="24292E"/>
        </w:rPr>
        <w:t>），可理解为储存代码的场所，点击个人主页的右上角的加号，再点击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New repository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，即可创建新的仓库：</w:t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3093085" cy="2159635"/>
            <wp:effectExtent l="0" t="0" r="0" b="0"/>
            <wp:docPr id="82" name="图片 82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08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然后给你的仓库命名（比如说</w:t>
      </w:r>
      <w:r>
        <w:rPr>
          <w:rFonts w:ascii="Segoe UI" w:hAnsi="Segoe UI" w:cs="Segoe UI"/>
          <w:color w:val="24292E"/>
        </w:rPr>
        <w:t xml:space="preserve"> Demo</w:t>
      </w:r>
      <w:r>
        <w:rPr>
          <w:rFonts w:ascii="Segoe UI" w:hAnsi="Segoe UI" w:cs="Segoe UI"/>
          <w:color w:val="24292E"/>
        </w:rPr>
        <w:t>），然后点击</w:t>
      </w:r>
      <w:r>
        <w:rPr>
          <w:rFonts w:ascii="Segoe UI" w:hAnsi="Segoe UI" w:cs="Segoe UI"/>
          <w:color w:val="24292E"/>
        </w:rPr>
        <w:t xml:space="preserve"> Create Repository</w:t>
      </w:r>
      <w:r>
        <w:rPr>
          <w:rFonts w:ascii="Segoe UI" w:hAnsi="Segoe UI" w:cs="Segoe UI"/>
          <w:color w:val="24292E"/>
        </w:rPr>
        <w:t>，无需考虑本页面的其他选项。</w:t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7538720" cy="6283960"/>
            <wp:effectExtent l="0" t="0" r="5080" b="2540"/>
            <wp:docPr id="81" name="图片 8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720" cy="62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创建后，页面跳转到新建仓库的主页面，第一步成功了！</w:t>
      </w:r>
    </w:p>
    <w:p w:rsidR="0079297F" w:rsidRDefault="0079297F" w:rsidP="0079297F">
      <w:pPr>
        <w:pStyle w:val="a4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9824720" cy="7792085"/>
            <wp:effectExtent l="0" t="0" r="5080" b="0"/>
            <wp:docPr id="80" name="图片 8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4720" cy="779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8DA" w:rsidRDefault="00AE08DA" w:rsidP="00751289">
      <w:pPr>
        <w:rPr>
          <w:rFonts w:hint="eastAsia"/>
        </w:rPr>
      </w:pPr>
    </w:p>
    <w:p w:rsidR="003A71B8" w:rsidRPr="003A71B8" w:rsidRDefault="003A71B8" w:rsidP="003A71B8">
      <w:pPr>
        <w:pStyle w:val="3"/>
      </w:pPr>
      <w:r w:rsidRPr="003A71B8">
        <w:lastRenderedPageBreak/>
        <w:t>创建文件</w:t>
      </w:r>
    </w:p>
    <w:p w:rsidR="003A71B8" w:rsidRPr="003A71B8" w:rsidRDefault="003A71B8" w:rsidP="003A71B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下面，让我们在本地新建一个文件，最后上传到刚刚创建的仓库中。</w:t>
      </w:r>
    </w:p>
    <w:p w:rsidR="003A71B8" w:rsidRPr="003A71B8" w:rsidRDefault="003A71B8" w:rsidP="003A71B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现在的你在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Linux 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中创建文件，应该很轻车熟路了吧：</w:t>
      </w:r>
    </w:p>
    <w:p w:rsidR="003A71B8" w:rsidRPr="003A71B8" w:rsidRDefault="003A71B8" w:rsidP="003A71B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3A71B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mkdir Demo</w:t>
      </w:r>
    </w:p>
    <w:p w:rsidR="003A71B8" w:rsidRPr="003A71B8" w:rsidRDefault="003A71B8" w:rsidP="003A71B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3A71B8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cd</w:t>
      </w:r>
      <w:r w:rsidRPr="003A71B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Demo</w:t>
      </w:r>
    </w:p>
    <w:p w:rsidR="003A71B8" w:rsidRPr="003A71B8" w:rsidRDefault="003A71B8" w:rsidP="003A71B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  <w:r w:rsidRPr="003A71B8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gedit README.md</w:t>
      </w:r>
    </w:p>
    <w:p w:rsidR="003A71B8" w:rsidRPr="003A71B8" w:rsidRDefault="003A71B8" w:rsidP="003A71B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</w:p>
    <w:p w:rsidR="003A71B8" w:rsidRPr="003A71B8" w:rsidRDefault="003A71B8" w:rsidP="003A71B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然后在打开的文件中输入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A71B8">
        <w:rPr>
          <w:rFonts w:ascii="Consolas" w:eastAsia="宋体" w:hAnsi="Consolas" w:cs="宋体"/>
          <w:color w:val="E83E8C"/>
          <w:kern w:val="0"/>
          <w:szCs w:val="21"/>
        </w:rPr>
        <w:t>#Demo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，保存文件后关闭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gedit 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。</w:t>
      </w:r>
    </w:p>
    <w:p w:rsidR="003A71B8" w:rsidRPr="003A71B8" w:rsidRDefault="003A71B8" w:rsidP="003A71B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4932025" cy="9980295"/>
            <wp:effectExtent l="0" t="0" r="3175" b="1905"/>
            <wp:docPr id="92" name="图片 9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2025" cy="998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1B8" w:rsidRPr="003A71B8" w:rsidRDefault="003A71B8" w:rsidP="003A71B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用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A71B8">
        <w:rPr>
          <w:rFonts w:ascii="Consolas" w:eastAsia="宋体" w:hAnsi="Consolas" w:cs="宋体"/>
          <w:color w:val="E83E8C"/>
          <w:kern w:val="0"/>
          <w:szCs w:val="21"/>
        </w:rPr>
        <w:t>cat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命令查看一下文件内容：</w:t>
      </w:r>
    </w:p>
    <w:p w:rsidR="003A71B8" w:rsidRPr="003A71B8" w:rsidRDefault="003A71B8" w:rsidP="003A71B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5788025" cy="671195"/>
            <wp:effectExtent l="0" t="0" r="3175" b="0"/>
            <wp:docPr id="91" name="图片 9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1B8" w:rsidRPr="003A71B8" w:rsidRDefault="003A71B8" w:rsidP="003A71B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创建文件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OK 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了，但现在，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Demo 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目录还只是一个普通的目录，我们如何用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A71B8">
        <w:rPr>
          <w:rFonts w:ascii="Consolas" w:eastAsia="宋体" w:hAnsi="Consolas" w:cs="宋体"/>
          <w:color w:val="E83E8C"/>
          <w:kern w:val="0"/>
          <w:szCs w:val="21"/>
        </w:rPr>
        <w:t>Git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来控制这个目录？</w:t>
      </w:r>
    </w:p>
    <w:p w:rsidR="003A71B8" w:rsidRPr="003A71B8" w:rsidRDefault="003A71B8" w:rsidP="003A71B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你只需在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Demo 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目录中，输入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A71B8">
        <w:rPr>
          <w:rFonts w:ascii="Consolas" w:eastAsia="宋体" w:hAnsi="Consolas" w:cs="宋体"/>
          <w:color w:val="E83E8C"/>
          <w:kern w:val="0"/>
          <w:szCs w:val="21"/>
        </w:rPr>
        <w:t>git init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即可。</w:t>
      </w:r>
    </w:p>
    <w:p w:rsidR="003A71B8" w:rsidRPr="003A71B8" w:rsidRDefault="003A71B8" w:rsidP="003A71B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  <w:r w:rsidRPr="003A71B8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git init</w:t>
      </w:r>
    </w:p>
    <w:p w:rsidR="003A71B8" w:rsidRPr="003A71B8" w:rsidRDefault="003A71B8" w:rsidP="003A71B8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</w:p>
    <w:p w:rsidR="003A71B8" w:rsidRPr="003A71B8" w:rsidRDefault="003A71B8" w:rsidP="003A71B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这是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A71B8">
        <w:rPr>
          <w:rFonts w:ascii="Consolas" w:eastAsia="宋体" w:hAnsi="Consolas" w:cs="宋体"/>
          <w:color w:val="E83E8C"/>
          <w:kern w:val="0"/>
          <w:szCs w:val="21"/>
        </w:rPr>
        <w:t>Git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的初始化操作，作用是</w:t>
      </w:r>
      <w:r w:rsidRPr="003A71B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将一个已存在文件夹，置于</w:t>
      </w:r>
      <w:r w:rsidRPr="003A71B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Git </w:t>
      </w:r>
      <w:r w:rsidRPr="003A71B8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的控制管理之下。</w:t>
      </w:r>
    </w:p>
    <w:p w:rsidR="003A71B8" w:rsidRPr="003A71B8" w:rsidRDefault="003A71B8" w:rsidP="003A71B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再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A71B8">
        <w:rPr>
          <w:rFonts w:ascii="Consolas" w:eastAsia="宋体" w:hAnsi="Consolas" w:cs="宋体"/>
          <w:color w:val="E83E8C"/>
          <w:kern w:val="0"/>
          <w:szCs w:val="21"/>
        </w:rPr>
        <w:t>ls -la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命令，会发现一个名叫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.git 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的目录被创建了，这意味着仓库初始化成功。可以进入到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.git </w:t>
      </w:r>
      <w:r w:rsidRPr="003A71B8">
        <w:rPr>
          <w:rFonts w:ascii="Segoe UI" w:eastAsia="宋体" w:hAnsi="Segoe UI" w:cs="Segoe UI"/>
          <w:color w:val="24292E"/>
          <w:kern w:val="0"/>
          <w:sz w:val="24"/>
          <w:szCs w:val="24"/>
        </w:rPr>
        <w:t>目录查看下有哪些内容。</w:t>
      </w:r>
    </w:p>
    <w:p w:rsidR="003A71B8" w:rsidRPr="003A71B8" w:rsidRDefault="003A71B8" w:rsidP="003A71B8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3637895" cy="4114800"/>
            <wp:effectExtent l="0" t="0" r="1905" b="0"/>
            <wp:docPr id="90" name="图片 9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789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1B8" w:rsidRDefault="003A71B8" w:rsidP="00751289">
      <w:pPr>
        <w:rPr>
          <w:rFonts w:hint="eastAsia"/>
        </w:rPr>
      </w:pPr>
    </w:p>
    <w:p w:rsidR="003A71B8" w:rsidRDefault="003A71B8" w:rsidP="00751289">
      <w:pPr>
        <w:rPr>
          <w:rFonts w:hint="eastAsia"/>
        </w:rPr>
      </w:pPr>
    </w:p>
    <w:p w:rsidR="003A71B8" w:rsidRDefault="003A71B8" w:rsidP="003A71B8">
      <w:pPr>
        <w:pStyle w:val="3"/>
      </w:pPr>
      <w:r>
        <w:t>提交代码</w:t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Git </w:t>
      </w:r>
      <w:r>
        <w:rPr>
          <w:rFonts w:ascii="Segoe UI" w:hAnsi="Segoe UI" w:cs="Segoe UI"/>
          <w:color w:val="24292E"/>
        </w:rPr>
        <w:t>提交代码的基本流程是这样的：</w:t>
      </w:r>
    </w:p>
    <w:p w:rsidR="003A71B8" w:rsidRDefault="003A71B8" w:rsidP="003A71B8">
      <w:pPr>
        <w:widowControl/>
        <w:numPr>
          <w:ilvl w:val="0"/>
          <w:numId w:val="22"/>
        </w:numPr>
        <w:shd w:val="clear" w:color="auto" w:fill="F9F9F9"/>
        <w:spacing w:before="100" w:beforeAutospacing="1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创建或修改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本地文件</w:t>
      </w:r>
    </w:p>
    <w:p w:rsidR="003A71B8" w:rsidRDefault="003A71B8" w:rsidP="003A71B8">
      <w:pPr>
        <w:widowControl/>
        <w:numPr>
          <w:ilvl w:val="0"/>
          <w:numId w:val="22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git add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命令，将创建或修改的文件添加到本地的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暂存区</w:t>
      </w:r>
      <w:r>
        <w:rPr>
          <w:rFonts w:ascii="Segoe UI" w:hAnsi="Segoe UI" w:cs="Segoe UI"/>
          <w:color w:val="24292E"/>
        </w:rPr>
        <w:t>，这里保存的是你的临时更改</w:t>
      </w:r>
    </w:p>
    <w:p w:rsidR="003A71B8" w:rsidRDefault="003A71B8" w:rsidP="003A71B8">
      <w:pPr>
        <w:widowControl/>
        <w:numPr>
          <w:ilvl w:val="0"/>
          <w:numId w:val="22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git commit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命令，提交文件到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本地仓库</w:t>
      </w:r>
    </w:p>
    <w:p w:rsidR="003A71B8" w:rsidRDefault="003A71B8" w:rsidP="003A71B8">
      <w:pPr>
        <w:widowControl/>
        <w:numPr>
          <w:ilvl w:val="0"/>
          <w:numId w:val="22"/>
        </w:numPr>
        <w:shd w:val="clear" w:color="auto" w:fill="F9F9F9"/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git push</w:t>
      </w:r>
      <w:r>
        <w:rPr>
          <w:rStyle w:val="a5"/>
          <w:rFonts w:ascii="Segoe UI" w:hAnsi="Segoe UI" w:cs="Segoe UI"/>
          <w:color w:val="24292E"/>
        </w:rPr>
        <w:t>命令</w:t>
      </w:r>
      <w:r>
        <w:rPr>
          <w:rFonts w:ascii="Segoe UI" w:hAnsi="Segoe UI" w:cs="Segoe UI"/>
          <w:color w:val="24292E"/>
        </w:rPr>
        <w:t>，将本地代码库同步到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远端仓库</w:t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9523095" cy="5116830"/>
            <wp:effectExtent l="0" t="0" r="1905" b="7620"/>
            <wp:docPr id="89" name="图片 8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3095" cy="511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目前为止，我们实现了第一步，创建了一个文件，我们的</w:t>
      </w:r>
      <w:r>
        <w:rPr>
          <w:rStyle w:val="a5"/>
          <w:rFonts w:ascii="Segoe UI" w:hAnsi="Segoe UI" w:cs="Segoe UI"/>
          <w:color w:val="24292E"/>
        </w:rPr>
        <w:t>最终目标是</w:t>
      </w:r>
      <w:r>
        <w:rPr>
          <w:rFonts w:ascii="Segoe UI" w:hAnsi="Segoe UI" w:cs="Segoe UI"/>
          <w:color w:val="24292E"/>
        </w:rPr>
        <w:t>：将本地的</w:t>
      </w:r>
      <w:r>
        <w:rPr>
          <w:rFonts w:ascii="Segoe UI" w:hAnsi="Segoe UI" w:cs="Segoe UI"/>
          <w:color w:val="24292E"/>
        </w:rPr>
        <w:t xml:space="preserve"> Demo </w:t>
      </w:r>
      <w:r>
        <w:rPr>
          <w:rFonts w:ascii="Segoe UI" w:hAnsi="Segoe UI" w:cs="Segoe UI"/>
          <w:color w:val="24292E"/>
        </w:rPr>
        <w:t>仓库，同步到</w:t>
      </w:r>
      <w:r>
        <w:rPr>
          <w:rFonts w:ascii="Segoe UI" w:hAnsi="Segoe UI" w:cs="Segoe UI"/>
          <w:color w:val="24292E"/>
        </w:rPr>
        <w:t xml:space="preserve"> GitHub </w:t>
      </w:r>
      <w:r>
        <w:rPr>
          <w:rFonts w:ascii="Segoe UI" w:hAnsi="Segoe UI" w:cs="Segoe UI"/>
          <w:color w:val="24292E"/>
        </w:rPr>
        <w:t>上的</w:t>
      </w:r>
      <w:r>
        <w:rPr>
          <w:rFonts w:ascii="Segoe UI" w:hAnsi="Segoe UI" w:cs="Segoe UI"/>
          <w:color w:val="24292E"/>
        </w:rPr>
        <w:t xml:space="preserve"> Demo </w:t>
      </w:r>
      <w:r>
        <w:rPr>
          <w:rFonts w:ascii="Segoe UI" w:hAnsi="Segoe UI" w:cs="Segoe UI"/>
          <w:color w:val="24292E"/>
        </w:rPr>
        <w:t>仓库中。</w:t>
      </w:r>
    </w:p>
    <w:p w:rsidR="003A71B8" w:rsidRDefault="003A71B8" w:rsidP="003A71B8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git add</w:t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 xml:space="preserve">git add + </w:t>
      </w:r>
      <w:r>
        <w:rPr>
          <w:rStyle w:val="HTML"/>
          <w:rFonts w:ascii="Consolas" w:hAnsi="Consolas"/>
          <w:color w:val="E83E8C"/>
          <w:sz w:val="21"/>
          <w:szCs w:val="21"/>
        </w:rPr>
        <w:t>文件名</w:t>
      </w:r>
      <w:r>
        <w:rPr>
          <w:rStyle w:val="HTML"/>
          <w:rFonts w:ascii="Consolas" w:hAnsi="Consolas"/>
          <w:color w:val="E83E8C"/>
          <w:sz w:val="21"/>
          <w:szCs w:val="21"/>
        </w:rPr>
        <w:t>/</w:t>
      </w:r>
      <w:r>
        <w:rPr>
          <w:rStyle w:val="HTML"/>
          <w:rFonts w:ascii="Consolas" w:hAnsi="Consolas"/>
          <w:color w:val="E83E8C"/>
          <w:sz w:val="21"/>
          <w:szCs w:val="21"/>
        </w:rPr>
        <w:t>目录名</w:t>
      </w:r>
      <w:r>
        <w:rPr>
          <w:rFonts w:ascii="Segoe UI" w:hAnsi="Segoe UI" w:cs="Segoe UI"/>
          <w:color w:val="24292E"/>
        </w:rPr>
        <w:t>命令，可以将你需要同步的文件，添加到本地的暂存区。我们先进入</w:t>
      </w:r>
      <w:r>
        <w:rPr>
          <w:rFonts w:ascii="Segoe UI" w:hAnsi="Segoe UI" w:cs="Segoe UI"/>
          <w:color w:val="24292E"/>
        </w:rPr>
        <w:t xml:space="preserve"> DEMO </w:t>
      </w:r>
      <w:r>
        <w:rPr>
          <w:rFonts w:ascii="Segoe UI" w:hAnsi="Segoe UI" w:cs="Segoe UI"/>
          <w:color w:val="24292E"/>
        </w:rPr>
        <w:t>目录，然后把</w:t>
      </w:r>
      <w:r>
        <w:rPr>
          <w:rFonts w:ascii="Segoe UI" w:hAnsi="Segoe UI" w:cs="Segoe UI"/>
          <w:color w:val="24292E"/>
        </w:rPr>
        <w:t xml:space="preserve"> README.md </w:t>
      </w:r>
      <w:r>
        <w:rPr>
          <w:rFonts w:ascii="Segoe UI" w:hAnsi="Segoe UI" w:cs="Segoe UI"/>
          <w:color w:val="24292E"/>
        </w:rPr>
        <w:t>文件添加一下：</w:t>
      </w:r>
    </w:p>
    <w:p w:rsidR="003A71B8" w:rsidRDefault="003A71B8" w:rsidP="003A71B8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cd /home/shiyanlou/Demo</w:t>
      </w:r>
    </w:p>
    <w:p w:rsidR="003A71B8" w:rsidRDefault="003A71B8" w:rsidP="003A71B8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git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add</w:t>
      </w:r>
      <w:r>
        <w:rPr>
          <w:rStyle w:val="bash"/>
          <w:rFonts w:ascii="Consolas" w:hAnsi="Consolas"/>
          <w:color w:val="F8F8F2"/>
          <w:shd w:val="clear" w:color="auto" w:fill="23241F"/>
        </w:rPr>
        <w:t xml:space="preserve"> README.md</w:t>
      </w:r>
    </w:p>
    <w:p w:rsidR="003A71B8" w:rsidRDefault="003A71B8" w:rsidP="003A71B8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输入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git status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，可以检测当前目录和暂存区的状态，查看哪些修改被暂存了：</w:t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8667115" cy="3618865"/>
            <wp:effectExtent l="0" t="0" r="635" b="635"/>
            <wp:docPr id="88" name="图片 8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11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可以看到我们刚刚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add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的文件已经被初始提交了。</w:t>
      </w:r>
    </w:p>
    <w:p w:rsidR="003A71B8" w:rsidRDefault="003A71B8" w:rsidP="003A71B8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git commit</w:t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1"/>
          <w:szCs w:val="21"/>
        </w:rPr>
        <w:t>git commit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提交是你工作的一个里程碑</w:t>
      </w:r>
      <w:r>
        <w:rPr>
          <w:rFonts w:ascii="Segoe UI" w:hAnsi="Segoe UI" w:cs="Segoe UI"/>
          <w:color w:val="24292E"/>
        </w:rPr>
        <w:t xml:space="preserve"> —— </w:t>
      </w:r>
      <w:r>
        <w:rPr>
          <w:rStyle w:val="a5"/>
          <w:rFonts w:ascii="Segoe UI" w:hAnsi="Segoe UI" w:cs="Segoe UI"/>
          <w:color w:val="24292E"/>
        </w:rPr>
        <w:t>每当你完成一些工作，都可以创建一次提交，保存当前的版本。</w:t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这样一来，无论你何时修改了文件，都创建一个新版本的文件，你可以很方便地查看以往所有版本的文件和内容。</w:t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>在提交之前，你必须先设置你的名字和</w:t>
      </w:r>
      <w:r>
        <w:rPr>
          <w:rStyle w:val="a5"/>
          <w:rFonts w:ascii="Segoe UI" w:hAnsi="Segoe UI" w:cs="Segoe UI"/>
          <w:color w:val="24292E"/>
        </w:rPr>
        <w:t xml:space="preserve"> email</w:t>
      </w:r>
      <w:r>
        <w:rPr>
          <w:rFonts w:ascii="Segoe UI" w:hAnsi="Segoe UI" w:cs="Segoe UI"/>
          <w:color w:val="24292E"/>
        </w:rPr>
        <w:t>，这是你在提交</w:t>
      </w:r>
      <w:r>
        <w:rPr>
          <w:rFonts w:ascii="Segoe UI" w:hAnsi="Segoe UI" w:cs="Segoe UI"/>
          <w:color w:val="24292E"/>
        </w:rPr>
        <w:t xml:space="preserve"> commit </w:t>
      </w:r>
      <w:r>
        <w:rPr>
          <w:rFonts w:ascii="Segoe UI" w:hAnsi="Segoe UI" w:cs="Segoe UI"/>
          <w:color w:val="24292E"/>
        </w:rPr>
        <w:t>时的签名，每次提交记录里都会包含这些信息。</w:t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 xml:space="preserve"> git config </w:t>
      </w:r>
      <w:r>
        <w:rPr>
          <w:rFonts w:ascii="Segoe UI" w:hAnsi="Segoe UI" w:cs="Segoe UI"/>
          <w:color w:val="24292E"/>
        </w:rPr>
        <w:t>命令进行配置：</w:t>
      </w:r>
    </w:p>
    <w:p w:rsidR="003A71B8" w:rsidRDefault="003A71B8" w:rsidP="003A71B8">
      <w:pPr>
        <w:pStyle w:val="HTML0"/>
        <w:shd w:val="clear" w:color="auto" w:fill="F9F9F9"/>
        <w:rPr>
          <w:rStyle w:val="HTML"/>
          <w:rFonts w:ascii="Consolas" w:hAnsi="Consolas"/>
          <w:color w:val="F8F8F2"/>
          <w:shd w:val="clear" w:color="auto" w:fill="23241F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$ git</w:t>
      </w:r>
      <w:r>
        <w:rPr>
          <w:rStyle w:val="hljs-builtin"/>
          <w:rFonts w:ascii="Consolas" w:hAnsi="Consolas"/>
          <w:color w:val="E6DB74"/>
          <w:shd w:val="clear" w:color="auto" w:fill="23241F"/>
        </w:rPr>
        <w:t xml:space="preserve"> config 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--global user.name 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"YourName"</w:t>
      </w:r>
    </w:p>
    <w:p w:rsidR="003A71B8" w:rsidRDefault="003A71B8" w:rsidP="003A71B8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>$ git</w:t>
      </w:r>
      <w:r>
        <w:rPr>
          <w:rStyle w:val="hljs-builtin"/>
          <w:rFonts w:ascii="Consolas" w:hAnsi="Consolas"/>
          <w:color w:val="E6DB74"/>
          <w:shd w:val="clear" w:color="auto" w:fill="23241F"/>
        </w:rPr>
        <w:t xml:space="preserve"> config 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--global user.email 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"YourEmail@xxx.com"</w:t>
      </w:r>
    </w:p>
    <w:p w:rsidR="003A71B8" w:rsidRDefault="003A71B8" w:rsidP="003A71B8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完成配置后，我们可以创建提交了，请输入：</w:t>
      </w:r>
    </w:p>
    <w:p w:rsidR="003A71B8" w:rsidRDefault="003A71B8" w:rsidP="003A71B8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ljs-attribute"/>
          <w:rFonts w:ascii="Consolas" w:hAnsi="Consolas"/>
          <w:color w:val="66D9EF"/>
          <w:shd w:val="clear" w:color="auto" w:fill="23241F"/>
        </w:rPr>
        <w:t>git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commit -m </w:t>
      </w:r>
      <w:r>
        <w:rPr>
          <w:rStyle w:val="hljs-string"/>
          <w:rFonts w:ascii="Consolas" w:hAnsi="Consolas"/>
          <w:color w:val="E6DB74"/>
          <w:shd w:val="clear" w:color="auto" w:fill="23241F"/>
        </w:rPr>
        <w:t>"first commit"</w:t>
      </w:r>
    </w:p>
    <w:p w:rsidR="003A71B8" w:rsidRDefault="003A71B8" w:rsidP="003A71B8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1"/>
          <w:szCs w:val="21"/>
        </w:rPr>
        <w:t>commit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的语法结构是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git commit -m "</w:t>
      </w:r>
      <w:r>
        <w:rPr>
          <w:rStyle w:val="HTML"/>
          <w:rFonts w:ascii="Consolas" w:hAnsi="Consolas"/>
          <w:color w:val="E83E8C"/>
          <w:sz w:val="21"/>
          <w:szCs w:val="21"/>
        </w:rPr>
        <w:t>注释</w:t>
      </w:r>
      <w:r>
        <w:rPr>
          <w:rStyle w:val="HTML"/>
          <w:rFonts w:ascii="Consolas" w:hAnsi="Consolas"/>
          <w:color w:val="E83E8C"/>
          <w:sz w:val="21"/>
          <w:szCs w:val="21"/>
        </w:rPr>
        <w:t>"</w:t>
      </w:r>
      <w:r>
        <w:rPr>
          <w:rFonts w:ascii="Segoe UI" w:hAnsi="Segoe UI" w:cs="Segoe UI"/>
          <w:color w:val="24292E"/>
        </w:rPr>
        <w:t>，通过上个命令，你创建了一条注释为</w:t>
      </w:r>
      <w:r>
        <w:rPr>
          <w:rFonts w:ascii="Segoe UI" w:hAnsi="Segoe UI" w:cs="Segoe UI"/>
          <w:color w:val="24292E"/>
        </w:rPr>
        <w:t xml:space="preserve"> “first commit” </w:t>
      </w:r>
      <w:r>
        <w:rPr>
          <w:rFonts w:ascii="Segoe UI" w:hAnsi="Segoe UI" w:cs="Segoe UI"/>
          <w:color w:val="24292E"/>
        </w:rPr>
        <w:t>的</w:t>
      </w:r>
      <w:r>
        <w:rPr>
          <w:rFonts w:ascii="Segoe UI" w:hAnsi="Segoe UI" w:cs="Segoe UI"/>
          <w:color w:val="24292E"/>
        </w:rPr>
        <w:t xml:space="preserve"> Git </w:t>
      </w:r>
      <w:r>
        <w:rPr>
          <w:rFonts w:ascii="Segoe UI" w:hAnsi="Segoe UI" w:cs="Segoe UI"/>
          <w:color w:val="24292E"/>
        </w:rPr>
        <w:t>提交。</w:t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6821702" cy="1200173"/>
            <wp:effectExtent l="0" t="0" r="0" b="0"/>
            <wp:docPr id="87" name="图片 8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230" cy="120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 xml:space="preserve">⚠️ </w:t>
      </w:r>
      <w:r>
        <w:rPr>
          <w:rStyle w:val="a5"/>
          <w:rFonts w:ascii="Segoe UI" w:hAnsi="Segoe UI" w:cs="Segoe UI"/>
          <w:color w:val="24292E"/>
        </w:rPr>
        <w:t>注意：</w:t>
      </w:r>
      <w:r>
        <w:rPr>
          <w:rFonts w:ascii="Segoe UI" w:hAnsi="Segoe UI" w:cs="Segoe UI"/>
          <w:color w:val="24292E"/>
        </w:rPr>
        <w:t>每次提交，您都必须用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-m + '</w:t>
      </w:r>
      <w:r>
        <w:rPr>
          <w:rStyle w:val="HTML"/>
          <w:rFonts w:ascii="Consolas" w:hAnsi="Consolas"/>
          <w:color w:val="E83E8C"/>
          <w:sz w:val="21"/>
          <w:szCs w:val="21"/>
        </w:rPr>
        <w:t>注释</w:t>
      </w:r>
      <w:r>
        <w:rPr>
          <w:rStyle w:val="HTML"/>
          <w:rFonts w:ascii="Consolas" w:hAnsi="Consolas"/>
          <w:color w:val="E83E8C"/>
          <w:sz w:val="21"/>
          <w:szCs w:val="21"/>
        </w:rPr>
        <w:t>'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编辑注释信息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。它不仅能协助您辨别不同的版本，而且能让你理解，自己当时对文件做了什么修改。</w:t>
      </w:r>
    </w:p>
    <w:p w:rsidR="003A71B8" w:rsidRDefault="003A71B8" w:rsidP="003A71B8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比如当你每次在文件中添加了新的代码后，你可以写一句提交信息：</w:t>
      </w:r>
      <w:r>
        <w:rPr>
          <w:rFonts w:ascii="Segoe UI" w:hAnsi="Segoe UI" w:cs="Segoe UI"/>
          <w:color w:val="24292E"/>
        </w:rPr>
        <w:t>“</w:t>
      </w:r>
      <w:r>
        <w:rPr>
          <w:rFonts w:ascii="Segoe UI" w:hAnsi="Segoe UI" w:cs="Segoe UI"/>
          <w:color w:val="24292E"/>
        </w:rPr>
        <w:t>添加了</w:t>
      </w:r>
      <w:r>
        <w:rPr>
          <w:rFonts w:ascii="Segoe UI" w:hAnsi="Segoe UI" w:cs="Segoe UI"/>
          <w:color w:val="24292E"/>
        </w:rPr>
        <w:t xml:space="preserve"> XXX </w:t>
      </w:r>
      <w:r>
        <w:rPr>
          <w:rFonts w:ascii="Segoe UI" w:hAnsi="Segoe UI" w:cs="Segoe UI"/>
          <w:color w:val="24292E"/>
        </w:rPr>
        <w:t>代码</w:t>
      </w:r>
      <w:r>
        <w:rPr>
          <w:rFonts w:ascii="Segoe UI" w:hAnsi="Segoe UI" w:cs="Segoe UI"/>
          <w:color w:val="24292E"/>
        </w:rPr>
        <w:t xml:space="preserve">” —— </w:t>
      </w:r>
      <w:r>
        <w:rPr>
          <w:rFonts w:ascii="Segoe UI" w:hAnsi="Segoe UI" w:cs="Segoe UI"/>
          <w:color w:val="24292E"/>
        </w:rPr>
        <w:t>当你一个月后回来看提交记录或者</w:t>
      </w:r>
      <w:r>
        <w:rPr>
          <w:rFonts w:ascii="Segoe UI" w:hAnsi="Segoe UI" w:cs="Segoe UI"/>
          <w:color w:val="24292E"/>
        </w:rPr>
        <w:t xml:space="preserve"> Git </w:t>
      </w:r>
      <w:r>
        <w:rPr>
          <w:rFonts w:ascii="Segoe UI" w:hAnsi="Segoe UI" w:cs="Segoe UI"/>
          <w:color w:val="24292E"/>
        </w:rPr>
        <w:t>日志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时，你还能知道当时做了什么。</w:t>
      </w:r>
    </w:p>
    <w:p w:rsidR="003A71B8" w:rsidRDefault="003A71B8" w:rsidP="00751289">
      <w:pPr>
        <w:rPr>
          <w:rFonts w:hint="eastAsia"/>
        </w:rPr>
      </w:pPr>
    </w:p>
    <w:p w:rsidR="00AE7C01" w:rsidRDefault="00AE7C01" w:rsidP="00AE7C01">
      <w:pPr>
        <w:pStyle w:val="3"/>
      </w:pPr>
      <w:r>
        <w:t>与</w:t>
      </w:r>
      <w:r>
        <w:t xml:space="preserve"> Github </w:t>
      </w:r>
      <w:r>
        <w:t>仓库同步</w:t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终于到了激动人心的时刻，我们要把本地仓库提交到远端仓库（即</w:t>
      </w:r>
      <w:r>
        <w:rPr>
          <w:rFonts w:ascii="Segoe UI" w:hAnsi="Segoe UI" w:cs="Segoe UI"/>
          <w:color w:val="24292E"/>
        </w:rPr>
        <w:t xml:space="preserve"> Github </w:t>
      </w:r>
      <w:r>
        <w:rPr>
          <w:rFonts w:ascii="Segoe UI" w:hAnsi="Segoe UI" w:cs="Segoe UI"/>
          <w:color w:val="24292E"/>
        </w:rPr>
        <w:t>仓库）中。</w:t>
      </w:r>
    </w:p>
    <w:p w:rsidR="00AE7C01" w:rsidRDefault="00AE7C01" w:rsidP="00AE7C01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连接</w:t>
      </w:r>
      <w:r>
        <w:rPr>
          <w:rFonts w:ascii="Segoe UI" w:hAnsi="Segoe UI" w:cs="Segoe UI"/>
          <w:color w:val="24292E"/>
        </w:rPr>
        <w:t xml:space="preserve"> Github </w:t>
      </w:r>
      <w:r>
        <w:rPr>
          <w:rFonts w:ascii="Segoe UI" w:hAnsi="Segoe UI" w:cs="Segoe UI"/>
          <w:color w:val="24292E"/>
        </w:rPr>
        <w:t>仓库</w:t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使用如下命令，将本地仓库连接到</w:t>
      </w:r>
      <w:r>
        <w:rPr>
          <w:rFonts w:ascii="Segoe UI" w:hAnsi="Segoe UI" w:cs="Segoe UI"/>
          <w:color w:val="24292E"/>
        </w:rPr>
        <w:t xml:space="preserve"> GitHub </w:t>
      </w:r>
      <w:r>
        <w:rPr>
          <w:rFonts w:ascii="Segoe UI" w:hAnsi="Segoe UI" w:cs="Segoe UI"/>
          <w:color w:val="24292E"/>
        </w:rPr>
        <w:t>仓库中：</w:t>
      </w:r>
    </w:p>
    <w:p w:rsidR="00AE7C01" w:rsidRDefault="00AE7C01" w:rsidP="00AE7C01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git remote </w:t>
      </w:r>
      <w:r>
        <w:rPr>
          <w:rStyle w:val="hljs-keyword"/>
          <w:rFonts w:ascii="Consolas" w:hAnsi="Consolas"/>
          <w:color w:val="F92672"/>
          <w:shd w:val="clear" w:color="auto" w:fill="23241F"/>
        </w:rPr>
        <w:t>add</w:t>
      </w:r>
      <w:r>
        <w:rPr>
          <w:rStyle w:val="bash"/>
          <w:rFonts w:ascii="Consolas" w:hAnsi="Consolas"/>
          <w:color w:val="F8F8F2"/>
          <w:shd w:val="clear" w:color="auto" w:fill="23241F"/>
        </w:rPr>
        <w:t xml:space="preserve"> origin </w:t>
      </w:r>
      <w:r>
        <w:rPr>
          <w:rStyle w:val="bash"/>
          <w:rFonts w:ascii="Consolas" w:hAnsi="Consolas"/>
          <w:color w:val="F8F8F2"/>
          <w:shd w:val="clear" w:color="auto" w:fill="23241F"/>
        </w:rPr>
        <w:t>仓库链接</w:t>
      </w:r>
    </w:p>
    <w:p w:rsidR="00AE7C01" w:rsidRDefault="00AE7C01" w:rsidP="00AE7C01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仓库链接请在这里复制，并用剪切板功能粘贴进去：</w:t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9484360" cy="4484370"/>
            <wp:effectExtent l="0" t="0" r="2540" b="0"/>
            <wp:docPr id="97" name="图片 97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436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我们分析一下这个命令，首先</w:t>
      </w:r>
      <w:r>
        <w:rPr>
          <w:rFonts w:ascii="Segoe UI" w:hAnsi="Segoe UI" w:cs="Segoe UI"/>
          <w:color w:val="24292E"/>
        </w:rPr>
        <w:t> </w:t>
      </w:r>
      <w:r>
        <w:rPr>
          <w:rStyle w:val="a5"/>
          <w:rFonts w:ascii="Segoe UI" w:hAnsi="Segoe UI" w:cs="Segoe UI"/>
          <w:color w:val="24292E"/>
        </w:rPr>
        <w:t>remote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的意思是</w:t>
      </w:r>
      <w:r>
        <w:rPr>
          <w:rStyle w:val="a5"/>
          <w:rFonts w:ascii="Segoe UI" w:hAnsi="Segoe UI" w:cs="Segoe UI"/>
          <w:color w:val="24292E"/>
        </w:rPr>
        <w:t>远程</w:t>
      </w:r>
      <w:r>
        <w:rPr>
          <w:rFonts w:ascii="Segoe UI" w:hAnsi="Segoe UI" w:cs="Segoe UI"/>
          <w:color w:val="24292E"/>
        </w:rPr>
        <w:t>：</w:t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5262880" cy="3239135"/>
            <wp:effectExtent l="0" t="0" r="0" b="0"/>
            <wp:docPr id="96" name="图片 9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color w:val="E83E8C"/>
          <w:sz w:val="21"/>
          <w:szCs w:val="21"/>
        </w:rPr>
        <w:lastRenderedPageBreak/>
        <w:t>add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很容易明白</w:t>
      </w:r>
      <w:r>
        <w:rPr>
          <w:rFonts w:ascii="Segoe UI" w:hAnsi="Segoe UI" w:cs="Segoe UI"/>
          <w:color w:val="24292E"/>
        </w:rPr>
        <w:t xml:space="preserve"> —— </w:t>
      </w:r>
      <w:r>
        <w:rPr>
          <w:rFonts w:ascii="Segoe UI" w:hAnsi="Segoe UI" w:cs="Segoe UI"/>
          <w:color w:val="24292E"/>
        </w:rPr>
        <w:t>添加。</w:t>
      </w:r>
      <w:r>
        <w:rPr>
          <w:rStyle w:val="HTML"/>
          <w:rFonts w:ascii="Consolas" w:hAnsi="Consolas"/>
          <w:color w:val="E83E8C"/>
          <w:sz w:val="21"/>
          <w:szCs w:val="21"/>
        </w:rPr>
        <w:t>git remote add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表示通知</w:t>
      </w:r>
      <w:r>
        <w:rPr>
          <w:rFonts w:ascii="Segoe UI" w:hAnsi="Segoe UI" w:cs="Segoe UI"/>
          <w:color w:val="24292E"/>
        </w:rPr>
        <w:t xml:space="preserve"> Git </w:t>
      </w:r>
      <w:r>
        <w:rPr>
          <w:rFonts w:ascii="Segoe UI" w:hAnsi="Segoe UI" w:cs="Segoe UI"/>
          <w:color w:val="24292E"/>
        </w:rPr>
        <w:t>去添加一个远程仓库，后面接上的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origin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是这个仓库的小名，方便以后沟通，通常默认用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color w:val="E83E8C"/>
          <w:sz w:val="21"/>
          <w:szCs w:val="21"/>
        </w:rPr>
        <w:t>origin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来表示；最后再接上远程仓库的地址，即你刚刚创建的</w:t>
      </w:r>
      <w:r>
        <w:rPr>
          <w:rFonts w:ascii="Segoe UI" w:hAnsi="Segoe UI" w:cs="Segoe UI"/>
          <w:color w:val="24292E"/>
        </w:rPr>
        <w:t xml:space="preserve"> Github </w:t>
      </w:r>
      <w:r>
        <w:rPr>
          <w:rFonts w:ascii="Segoe UI" w:hAnsi="Segoe UI" w:cs="Segoe UI"/>
          <w:color w:val="24292E"/>
        </w:rPr>
        <w:t>仓库链接。</w:t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9523095" cy="5116830"/>
            <wp:effectExtent l="0" t="0" r="1905" b="7620"/>
            <wp:docPr id="95" name="图片 9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3095" cy="511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C01" w:rsidRDefault="00AE7C01" w:rsidP="00AE7C01">
      <w:pPr>
        <w:pStyle w:val="4"/>
        <w:shd w:val="clear" w:color="auto" w:fill="F9F9F9"/>
        <w:spacing w:before="360" w:after="24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Fonts w:ascii="Segoe UI" w:hAnsi="Segoe UI" w:cs="Segoe UI"/>
          <w:color w:val="24292E"/>
        </w:rPr>
        <w:t xml:space="preserve"> push </w:t>
      </w:r>
      <w:r>
        <w:rPr>
          <w:rFonts w:ascii="Segoe UI" w:hAnsi="Segoe UI" w:cs="Segoe UI"/>
          <w:color w:val="24292E"/>
        </w:rPr>
        <w:t>命令</w:t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HTML"/>
          <w:rFonts w:ascii="Consolas" w:hAnsi="Consolas"/>
          <w:b/>
          <w:bCs/>
          <w:color w:val="E83E8C"/>
          <w:sz w:val="21"/>
          <w:szCs w:val="21"/>
        </w:rPr>
        <w:t>push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顾名思义，就是推送，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使用</w:t>
      </w:r>
      <w:r>
        <w:rPr>
          <w:rFonts w:ascii="Segoe UI" w:hAnsi="Segoe UI" w:cs="Segoe UI"/>
          <w:color w:val="24292E"/>
        </w:rPr>
        <w:t> </w:t>
      </w:r>
      <w:r>
        <w:rPr>
          <w:rStyle w:val="HTML"/>
          <w:rFonts w:ascii="Consolas" w:hAnsi="Consolas"/>
          <w:b/>
          <w:bCs/>
          <w:color w:val="E83E8C"/>
          <w:sz w:val="21"/>
          <w:szCs w:val="21"/>
        </w:rPr>
        <w:t>push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可以把本地仓库推送到远端仓库中。</w:t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具体命令如下：</w:t>
      </w:r>
    </w:p>
    <w:p w:rsidR="00AE7C01" w:rsidRDefault="00AE7C01" w:rsidP="00AE7C01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  <w:r>
        <w:rPr>
          <w:rStyle w:val="HTML"/>
          <w:rFonts w:ascii="Consolas" w:hAnsi="Consolas"/>
          <w:color w:val="F8F8F2"/>
          <w:shd w:val="clear" w:color="auto" w:fill="23241F"/>
        </w:rPr>
        <w:t xml:space="preserve">git </w:t>
      </w:r>
      <w:r>
        <w:rPr>
          <w:rStyle w:val="hljs-builtin"/>
          <w:rFonts w:ascii="Consolas" w:hAnsi="Consolas"/>
          <w:color w:val="E6DB74"/>
          <w:shd w:val="clear" w:color="auto" w:fill="23241F"/>
        </w:rPr>
        <w:t>push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</w:t>
      </w:r>
      <w:r>
        <w:rPr>
          <w:rStyle w:val="hljs-builtin"/>
          <w:rFonts w:ascii="Consolas" w:hAnsi="Consolas"/>
          <w:color w:val="E6DB74"/>
          <w:shd w:val="clear" w:color="auto" w:fill="23241F"/>
        </w:rPr>
        <w:t>origin</w:t>
      </w:r>
      <w:r>
        <w:rPr>
          <w:rStyle w:val="HTML"/>
          <w:rFonts w:ascii="Consolas" w:hAnsi="Consolas"/>
          <w:color w:val="F8F8F2"/>
          <w:shd w:val="clear" w:color="auto" w:fill="23241F"/>
        </w:rPr>
        <w:t xml:space="preserve"> master</w:t>
      </w:r>
    </w:p>
    <w:p w:rsidR="00AE7C01" w:rsidRDefault="00AE7C01" w:rsidP="00AE7C01">
      <w:pPr>
        <w:pStyle w:val="HTML0"/>
        <w:shd w:val="clear" w:color="auto" w:fill="F9F9F9"/>
        <w:rPr>
          <w:rFonts w:ascii="Consolas" w:hAnsi="Consolas"/>
          <w:color w:val="212529"/>
          <w:sz w:val="21"/>
          <w:szCs w:val="21"/>
        </w:rPr>
      </w:pP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执行后，</w:t>
      </w:r>
      <w:r>
        <w:rPr>
          <w:rFonts w:ascii="Segoe UI" w:hAnsi="Segoe UI" w:cs="Segoe UI"/>
          <w:color w:val="24292E"/>
        </w:rPr>
        <w:t>GitHub</w:t>
      </w:r>
      <w:r>
        <w:rPr>
          <w:rFonts w:ascii="Segoe UI" w:hAnsi="Segoe UI" w:cs="Segoe UI"/>
          <w:color w:val="24292E"/>
        </w:rPr>
        <w:t>服务器</w:t>
      </w:r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需要验证你的身份，按提示输入你的用户名和密码即可完成</w:t>
      </w:r>
      <w:r>
        <w:rPr>
          <w:rFonts w:ascii="Segoe UI" w:hAnsi="Segoe UI" w:cs="Segoe UI"/>
          <w:color w:val="24292E"/>
        </w:rPr>
        <w:t xml:space="preserve"> push </w:t>
      </w:r>
      <w:r>
        <w:rPr>
          <w:rFonts w:ascii="Segoe UI" w:hAnsi="Segoe UI" w:cs="Segoe UI"/>
          <w:color w:val="24292E"/>
        </w:rPr>
        <w:t>同步。</w:t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Style w:val="a5"/>
          <w:rFonts w:ascii="Segoe UI" w:hAnsi="Segoe UI" w:cs="Segoe UI"/>
          <w:color w:val="24292E"/>
        </w:rPr>
        <w:t xml:space="preserve">⚠️ </w:t>
      </w:r>
      <w:r>
        <w:rPr>
          <w:rStyle w:val="a5"/>
          <w:rFonts w:ascii="Segoe UI" w:hAnsi="Segoe UI" w:cs="Segoe UI"/>
          <w:color w:val="24292E"/>
        </w:rPr>
        <w:t>注意：</w:t>
      </w:r>
      <w:r>
        <w:rPr>
          <w:rFonts w:ascii="Segoe UI" w:hAnsi="Segoe UI" w:cs="Segoe UI"/>
          <w:color w:val="24292E"/>
        </w:rPr>
        <w:t>在</w:t>
      </w:r>
      <w:r>
        <w:rPr>
          <w:rFonts w:ascii="Segoe UI" w:hAnsi="Segoe UI" w:cs="Segoe UI"/>
          <w:color w:val="24292E"/>
        </w:rPr>
        <w:t xml:space="preserve">Linux </w:t>
      </w:r>
      <w:r>
        <w:rPr>
          <w:rFonts w:ascii="Segoe UI" w:hAnsi="Segoe UI" w:cs="Segoe UI"/>
          <w:color w:val="24292E"/>
        </w:rPr>
        <w:t>中输入密码是不可见的，输完后直接按回车键即可。</w:t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5427960" cy="3141980"/>
            <wp:effectExtent l="0" t="0" r="2540" b="1270"/>
            <wp:docPr id="94" name="图片 9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796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接下来就是见证奇迹的时刻</w:t>
      </w:r>
      <w:r>
        <w:rPr>
          <w:rFonts w:ascii="Segoe UI" w:hAnsi="Segoe UI" w:cs="Segoe UI"/>
          <w:color w:val="24292E"/>
        </w:rPr>
        <w:t xml:space="preserve"> —— </w:t>
      </w:r>
      <w:r>
        <w:rPr>
          <w:rFonts w:ascii="Segoe UI" w:hAnsi="Segoe UI" w:cs="Segoe UI"/>
          <w:color w:val="24292E"/>
        </w:rPr>
        <w:t>再刷新你的</w:t>
      </w:r>
      <w:r>
        <w:rPr>
          <w:rFonts w:ascii="Segoe UI" w:hAnsi="Segoe UI" w:cs="Segoe UI"/>
          <w:color w:val="24292E"/>
        </w:rPr>
        <w:t xml:space="preserve"> Github </w:t>
      </w:r>
      <w:r>
        <w:rPr>
          <w:rFonts w:ascii="Segoe UI" w:hAnsi="Segoe UI" w:cs="Segoe UI"/>
          <w:color w:val="24292E"/>
        </w:rPr>
        <w:t>仓库，就会发现多了这些东西：</w:t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9824720" cy="5213985"/>
            <wp:effectExtent l="0" t="0" r="5080" b="5715"/>
            <wp:docPr id="93" name="图片 9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4720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C01" w:rsidRDefault="00AE7C01" w:rsidP="00AE7C01">
      <w:pPr>
        <w:pStyle w:val="a4"/>
        <w:shd w:val="clear" w:color="auto" w:fill="F9F9F9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 Symbol" w:hAnsi="Segoe UI Symbol" w:cs="Segoe UI Symbol"/>
          <w:color w:val="24292E"/>
        </w:rPr>
        <w:t>💡</w:t>
      </w:r>
      <w:r>
        <w:rPr>
          <w:rStyle w:val="a5"/>
          <w:rFonts w:ascii="Segoe UI" w:hAnsi="Segoe UI" w:cs="Segoe UI"/>
          <w:color w:val="24292E"/>
        </w:rPr>
        <w:t>分支的概念</w:t>
      </w:r>
      <w:r>
        <w:rPr>
          <w:rFonts w:ascii="Segoe UI" w:hAnsi="Segoe UI" w:cs="Segoe UI"/>
          <w:color w:val="24292E"/>
        </w:rPr>
        <w:t>：分支在多人协作中经常会被用到，但前期我们用不到这个功能，为了不给你增加认知负担，这里就先不讲了。你只需知道</w:t>
      </w:r>
      <w:r>
        <w:rPr>
          <w:rFonts w:ascii="Segoe UI" w:hAnsi="Segoe UI" w:cs="Segoe UI"/>
          <w:color w:val="24292E"/>
        </w:rPr>
        <w:t xml:space="preserve"> Git </w:t>
      </w:r>
      <w:r>
        <w:rPr>
          <w:rFonts w:ascii="Segoe UI" w:hAnsi="Segoe UI" w:cs="Segoe UI"/>
          <w:color w:val="24292E"/>
        </w:rPr>
        <w:t>管理的项目进程中，有一条默认的主分支</w:t>
      </w:r>
      <w:r>
        <w:rPr>
          <w:rFonts w:ascii="Segoe UI" w:hAnsi="Segoe UI" w:cs="Segoe UI"/>
          <w:color w:val="24292E"/>
        </w:rPr>
        <w:t xml:space="preserve"> - </w:t>
      </w:r>
      <w:r>
        <w:rPr>
          <w:rStyle w:val="HTML"/>
          <w:rFonts w:ascii="Consolas" w:hAnsi="Consolas"/>
          <w:color w:val="E83E8C"/>
          <w:sz w:val="21"/>
          <w:szCs w:val="21"/>
        </w:rPr>
        <w:t>master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即可。（想象</w:t>
      </w:r>
      <w:r>
        <w:rPr>
          <w:rFonts w:ascii="Segoe UI" w:hAnsi="Segoe UI" w:cs="Segoe UI"/>
          <w:color w:val="24292E"/>
        </w:rPr>
        <w:t xml:space="preserve"> Git </w:t>
      </w:r>
      <w:r>
        <w:rPr>
          <w:rFonts w:ascii="Segoe UI" w:hAnsi="Segoe UI" w:cs="Segoe UI"/>
          <w:color w:val="24292E"/>
        </w:rPr>
        <w:t>是一棵树，</w:t>
      </w:r>
      <w:r>
        <w:rPr>
          <w:rStyle w:val="HTML"/>
          <w:rFonts w:ascii="Consolas" w:hAnsi="Consolas"/>
          <w:color w:val="E83E8C"/>
          <w:sz w:val="21"/>
          <w:szCs w:val="21"/>
        </w:rPr>
        <w:t>master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就是树干，树干上还可以生出很多分支来，如</w:t>
      </w:r>
      <w:r>
        <w:rPr>
          <w:rFonts w:ascii="Segoe UI" w:hAnsi="Segoe UI" w:cs="Segoe UI"/>
          <w:color w:val="24292E"/>
        </w:rPr>
        <w:t xml:space="preserve"> master 2.0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/>
          <w:color w:val="24292E"/>
        </w:rPr>
        <w:t xml:space="preserve">master 3.0 </w:t>
      </w:r>
      <w:r>
        <w:rPr>
          <w:rFonts w:ascii="Segoe UI" w:hAnsi="Segoe UI" w:cs="Segoe UI"/>
          <w:color w:val="24292E"/>
        </w:rPr>
        <w:t>等）</w:t>
      </w:r>
    </w:p>
    <w:p w:rsidR="003C2DFD" w:rsidRPr="003C2DFD" w:rsidRDefault="003C2DFD" w:rsidP="003C2DFD">
      <w:pPr>
        <w:pStyle w:val="3"/>
      </w:pPr>
      <w:r w:rsidRPr="003C2DFD">
        <w:t>克隆</w:t>
      </w:r>
      <w:r w:rsidRPr="003C2DFD">
        <w:t xml:space="preserve"> GitHub </w:t>
      </w:r>
      <w:r w:rsidRPr="003C2DFD">
        <w:t>上的仓库</w:t>
      </w:r>
    </w:p>
    <w:p w:rsidR="003C2DFD" w:rsidRPr="003C2DFD" w:rsidRDefault="003C2DFD" w:rsidP="003C2DFD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本节实验最后一个知识点是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C2DFD">
        <w:rPr>
          <w:rFonts w:ascii="Consolas" w:eastAsia="宋体" w:hAnsi="Consolas" w:cs="宋体"/>
          <w:color w:val="E83E8C"/>
          <w:kern w:val="0"/>
          <w:szCs w:val="21"/>
        </w:rPr>
        <w:t>git clone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命令，它可以帮你拷贝一个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 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仓库到本地，让自己能够查看该项目，或者进行修改。</w:t>
      </w:r>
    </w:p>
    <w:p w:rsidR="003C2DFD" w:rsidRPr="003C2DFD" w:rsidRDefault="003C2DFD" w:rsidP="003C2DFD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7616825" cy="4095115"/>
            <wp:effectExtent l="0" t="0" r="3175" b="635"/>
            <wp:docPr id="99" name="图片 9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DFD" w:rsidRPr="003C2DFD" w:rsidRDefault="003C2DFD" w:rsidP="003C2DFD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如果你想要复制一个项目，看看代码，或者把自己的远程仓库复制到本地，可以执行命令：</w:t>
      </w:r>
    </w:p>
    <w:p w:rsidR="003C2DFD" w:rsidRPr="003C2DFD" w:rsidRDefault="003C2DFD" w:rsidP="003C2DFD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  <w:r w:rsidRPr="003C2DFD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git </w:t>
      </w:r>
      <w:r w:rsidRPr="003C2DFD">
        <w:rPr>
          <w:rFonts w:ascii="Consolas" w:eastAsia="宋体" w:hAnsi="Consolas" w:cs="宋体"/>
          <w:color w:val="F92672"/>
          <w:kern w:val="0"/>
          <w:sz w:val="24"/>
          <w:szCs w:val="24"/>
          <w:shd w:val="clear" w:color="auto" w:fill="23241F"/>
        </w:rPr>
        <w:t>clone</w:t>
      </w:r>
      <w:r w:rsidRPr="003C2DFD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3C2DFD">
        <w:rPr>
          <w:rFonts w:ascii="Consolas" w:eastAsia="宋体" w:hAnsi="Consolas" w:cs="宋体"/>
          <w:color w:val="A6E22E"/>
          <w:kern w:val="0"/>
          <w:sz w:val="24"/>
          <w:szCs w:val="24"/>
          <w:shd w:val="clear" w:color="auto" w:fill="23241F"/>
        </w:rPr>
        <w:t>[url</w:t>
      </w:r>
      <w:r w:rsidRPr="003C2DFD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</w:t>
      </w:r>
    </w:p>
    <w:p w:rsidR="003C2DFD" w:rsidRPr="003C2DFD" w:rsidRDefault="003C2DFD" w:rsidP="003C2DFD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</w:p>
    <w:p w:rsidR="003C2DFD" w:rsidRPr="003C2DFD" w:rsidRDefault="003C2DFD" w:rsidP="003C2DFD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[url] 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指的就是你想复制的仓库，我们在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C2DFD">
        <w:rPr>
          <w:rFonts w:ascii="Consolas" w:eastAsia="宋体" w:hAnsi="Consolas" w:cs="宋体"/>
          <w:color w:val="E83E8C"/>
          <w:kern w:val="0"/>
          <w:szCs w:val="21"/>
        </w:rPr>
        <w:t>github.com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上提供了一个名字为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C2DFD">
        <w:rPr>
          <w:rFonts w:ascii="Consolas" w:eastAsia="宋体" w:hAnsi="Consolas" w:cs="宋体"/>
          <w:color w:val="E83E8C"/>
          <w:kern w:val="0"/>
          <w:szCs w:val="21"/>
        </w:rPr>
        <w:t>gitproject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的公开仓库，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供大家测试，现在你要把这个仓库复制到实验环境中，只需输入：</w:t>
      </w:r>
    </w:p>
    <w:p w:rsidR="003C2DFD" w:rsidRPr="003C2DFD" w:rsidRDefault="003C2DFD" w:rsidP="003C2DFD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3C2DFD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$</w:t>
      </w:r>
      <w:r w:rsidRPr="003C2DFD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3C2DFD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cd</w:t>
      </w:r>
      <w:r w:rsidRPr="003C2DFD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/home/shiyanlou/</w:t>
      </w:r>
    </w:p>
    <w:p w:rsidR="003C2DFD" w:rsidRPr="003C2DFD" w:rsidRDefault="003C2DFD" w:rsidP="003C2DFD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  <w:r w:rsidRPr="003C2DFD">
        <w:rPr>
          <w:rFonts w:ascii="Consolas" w:eastAsia="宋体" w:hAnsi="Consolas" w:cs="宋体"/>
          <w:color w:val="75715E"/>
          <w:kern w:val="0"/>
          <w:sz w:val="24"/>
          <w:szCs w:val="24"/>
          <w:shd w:val="clear" w:color="auto" w:fill="23241F"/>
        </w:rPr>
        <w:t>$</w:t>
      </w:r>
      <w:r w:rsidRPr="003C2DFD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git </w:t>
      </w:r>
      <w:r w:rsidRPr="003C2DFD">
        <w:rPr>
          <w:rFonts w:ascii="Consolas" w:eastAsia="宋体" w:hAnsi="Consolas" w:cs="宋体"/>
          <w:color w:val="E6DB74"/>
          <w:kern w:val="0"/>
          <w:sz w:val="24"/>
          <w:szCs w:val="24"/>
          <w:shd w:val="clear" w:color="auto" w:fill="23241F"/>
        </w:rPr>
        <w:t>clone</w:t>
      </w:r>
      <w:r w:rsidRPr="003C2DFD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https://github.com/shiyanlou/gitproject</w:t>
      </w:r>
    </w:p>
    <w:p w:rsidR="003C2DFD" w:rsidRPr="003C2DFD" w:rsidRDefault="003C2DFD" w:rsidP="003C2DFD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12529"/>
          <w:kern w:val="0"/>
          <w:szCs w:val="21"/>
        </w:rPr>
      </w:pPr>
    </w:p>
    <w:p w:rsidR="003C2DFD" w:rsidRPr="003C2DFD" w:rsidRDefault="003C2DFD" w:rsidP="003C2DFD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操作完成后，会发现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/home/shiyanlou 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目录下多了一个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gitproject 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文件夹，这个文件夹里的内容就是我们刚刚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clone 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下来的代码。</w:t>
      </w:r>
    </w:p>
    <w:p w:rsidR="003C2DFD" w:rsidRPr="003C2DFD" w:rsidRDefault="003C2DFD" w:rsidP="003C2DFD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>
            <wp:extent cx="11391265" cy="3891280"/>
            <wp:effectExtent l="0" t="0" r="635" b="0"/>
            <wp:docPr id="98" name="图片 9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26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DFD" w:rsidRPr="003C2DFD" w:rsidRDefault="003C2DFD" w:rsidP="003C2DFD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关于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C2DFD">
        <w:rPr>
          <w:rFonts w:ascii="Consolas" w:eastAsia="宋体" w:hAnsi="Consolas" w:cs="宋体"/>
          <w:color w:val="E83E8C"/>
          <w:kern w:val="0"/>
          <w:szCs w:val="21"/>
        </w:rPr>
        <w:t>Git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的常用操作我们就学到这里，如果你想学习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C2DFD">
        <w:rPr>
          <w:rFonts w:ascii="Consolas" w:eastAsia="宋体" w:hAnsi="Consolas" w:cs="宋体"/>
          <w:color w:val="E83E8C"/>
          <w:kern w:val="0"/>
          <w:szCs w:val="21"/>
        </w:rPr>
        <w:t>Git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3C2DFD">
        <w:rPr>
          <w:rFonts w:ascii="Segoe UI" w:eastAsia="宋体" w:hAnsi="Segoe UI" w:cs="Segoe UI"/>
          <w:color w:val="24292E"/>
          <w:kern w:val="0"/>
          <w:sz w:val="24"/>
          <w:szCs w:val="24"/>
        </w:rPr>
        <w:t>的更多操作，可以学习以下课程：</w:t>
      </w:r>
    </w:p>
    <w:p w:rsidR="003C2DFD" w:rsidRPr="003C2DFD" w:rsidRDefault="003C2DFD" w:rsidP="003C2DFD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hyperlink r:id="rId99" w:tgtFrame="_blank" w:history="1">
        <w:r w:rsidRPr="003C2DFD">
          <w:rPr>
            <w:rFonts w:ascii="Segoe UI" w:eastAsia="宋体" w:hAnsi="Segoe UI" w:cs="Segoe UI"/>
            <w:b/>
            <w:bCs/>
            <w:color w:val="0366D6"/>
            <w:kern w:val="0"/>
            <w:sz w:val="24"/>
            <w:szCs w:val="24"/>
          </w:rPr>
          <w:t xml:space="preserve">Git </w:t>
        </w:r>
        <w:r w:rsidRPr="003C2DFD">
          <w:rPr>
            <w:rFonts w:ascii="Segoe UI" w:eastAsia="宋体" w:hAnsi="Segoe UI" w:cs="Segoe UI"/>
            <w:b/>
            <w:bCs/>
            <w:color w:val="0366D6"/>
            <w:kern w:val="0"/>
            <w:sz w:val="24"/>
            <w:szCs w:val="24"/>
          </w:rPr>
          <w:t>与</w:t>
        </w:r>
        <w:r w:rsidRPr="003C2DFD">
          <w:rPr>
            <w:rFonts w:ascii="Segoe UI" w:eastAsia="宋体" w:hAnsi="Segoe UI" w:cs="Segoe UI"/>
            <w:b/>
            <w:bCs/>
            <w:color w:val="0366D6"/>
            <w:kern w:val="0"/>
            <w:sz w:val="24"/>
            <w:szCs w:val="24"/>
          </w:rPr>
          <w:t xml:space="preserve"> GitHub </w:t>
        </w:r>
        <w:r w:rsidRPr="003C2DFD">
          <w:rPr>
            <w:rFonts w:ascii="Segoe UI" w:eastAsia="宋体" w:hAnsi="Segoe UI" w:cs="Segoe UI"/>
            <w:b/>
            <w:bCs/>
            <w:color w:val="0366D6"/>
            <w:kern w:val="0"/>
            <w:sz w:val="24"/>
            <w:szCs w:val="24"/>
          </w:rPr>
          <w:t>入门实践（免费）</w:t>
        </w:r>
      </w:hyperlink>
    </w:p>
    <w:p w:rsidR="003C2DFD" w:rsidRPr="003C2DFD" w:rsidRDefault="003C2DFD" w:rsidP="003C2DFD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hyperlink r:id="rId100" w:tgtFrame="_blank" w:history="1">
        <w:r w:rsidRPr="003C2DFD">
          <w:rPr>
            <w:rFonts w:ascii="Segoe UI" w:eastAsia="宋体" w:hAnsi="Segoe UI" w:cs="Segoe UI"/>
            <w:b/>
            <w:bCs/>
            <w:color w:val="0366D6"/>
            <w:kern w:val="0"/>
            <w:sz w:val="24"/>
            <w:szCs w:val="24"/>
            <w:u w:val="single"/>
          </w:rPr>
          <w:t xml:space="preserve">Git </w:t>
        </w:r>
        <w:r w:rsidRPr="003C2DFD">
          <w:rPr>
            <w:rFonts w:ascii="Segoe UI" w:eastAsia="宋体" w:hAnsi="Segoe UI" w:cs="Segoe UI"/>
            <w:b/>
            <w:bCs/>
            <w:color w:val="0366D6"/>
            <w:kern w:val="0"/>
            <w:sz w:val="24"/>
            <w:szCs w:val="24"/>
            <w:u w:val="single"/>
          </w:rPr>
          <w:t>实战教程</w:t>
        </w:r>
        <w:r w:rsidRPr="003C2DFD">
          <w:rPr>
            <w:rFonts w:ascii="Segoe UI" w:eastAsia="宋体" w:hAnsi="Segoe UI" w:cs="Segoe UI"/>
            <w:b/>
            <w:bCs/>
            <w:color w:val="0366D6"/>
            <w:kern w:val="0"/>
            <w:sz w:val="24"/>
            <w:szCs w:val="24"/>
            <w:u w:val="single"/>
          </w:rPr>
          <w:t xml:space="preserve"> </w:t>
        </w:r>
        <w:r w:rsidRPr="003C2DFD">
          <w:rPr>
            <w:rFonts w:ascii="Segoe UI" w:eastAsia="宋体" w:hAnsi="Segoe UI" w:cs="Segoe UI"/>
            <w:b/>
            <w:bCs/>
            <w:color w:val="0366D6"/>
            <w:kern w:val="0"/>
            <w:sz w:val="24"/>
            <w:szCs w:val="24"/>
            <w:u w:val="single"/>
          </w:rPr>
          <w:t>（免费）</w:t>
        </w:r>
      </w:hyperlink>
    </w:p>
    <w:p w:rsidR="00AE7C01" w:rsidRDefault="00AE7C01" w:rsidP="00751289">
      <w:pPr>
        <w:rPr>
          <w:rFonts w:hint="eastAsia"/>
        </w:rPr>
      </w:pPr>
    </w:p>
    <w:p w:rsidR="00255D3A" w:rsidRDefault="00255D3A" w:rsidP="00751289">
      <w:pPr>
        <w:rPr>
          <w:rFonts w:hint="eastAsia"/>
        </w:rPr>
      </w:pPr>
    </w:p>
    <w:p w:rsidR="00255D3A" w:rsidRPr="00255D3A" w:rsidRDefault="00255D3A" w:rsidP="00255D3A">
      <w:pPr>
        <w:pStyle w:val="3"/>
      </w:pPr>
      <w:bookmarkStart w:id="1" w:name="_GoBack"/>
      <w:bookmarkEnd w:id="1"/>
      <w:r w:rsidRPr="00255D3A">
        <w:br/>
      </w:r>
      <w:r w:rsidRPr="00255D3A">
        <w:t>总结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回顾一下本节实验学到的内容：</w:t>
      </w:r>
    </w:p>
    <w:p w:rsidR="00255D3A" w:rsidRPr="00255D3A" w:rsidRDefault="00255D3A" w:rsidP="00255D3A">
      <w:pPr>
        <w:widowControl/>
        <w:numPr>
          <w:ilvl w:val="0"/>
          <w:numId w:val="23"/>
        </w:numPr>
        <w:shd w:val="clear" w:color="auto" w:fill="F9F9F9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版本控制</w:t>
      </w:r>
    </w:p>
    <w:p w:rsidR="00255D3A" w:rsidRPr="00255D3A" w:rsidRDefault="00255D3A" w:rsidP="00255D3A">
      <w:pPr>
        <w:widowControl/>
        <w:numPr>
          <w:ilvl w:val="0"/>
          <w:numId w:val="23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Git 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和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Github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的历史</w:t>
      </w:r>
    </w:p>
    <w:p w:rsidR="00255D3A" w:rsidRPr="00255D3A" w:rsidRDefault="00255D3A" w:rsidP="00255D3A">
      <w:pPr>
        <w:widowControl/>
        <w:numPr>
          <w:ilvl w:val="0"/>
          <w:numId w:val="23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GitHub 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创建仓库</w:t>
      </w:r>
    </w:p>
    <w:p w:rsidR="00255D3A" w:rsidRPr="00255D3A" w:rsidRDefault="00255D3A" w:rsidP="00255D3A">
      <w:pPr>
        <w:widowControl/>
        <w:numPr>
          <w:ilvl w:val="0"/>
          <w:numId w:val="23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添加修改到暂存区</w:t>
      </w:r>
    </w:p>
    <w:p w:rsidR="00255D3A" w:rsidRPr="00255D3A" w:rsidRDefault="00255D3A" w:rsidP="00255D3A">
      <w:pPr>
        <w:widowControl/>
        <w:numPr>
          <w:ilvl w:val="0"/>
          <w:numId w:val="23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提交代码</w:t>
      </w:r>
    </w:p>
    <w:p w:rsidR="00255D3A" w:rsidRPr="00255D3A" w:rsidRDefault="00255D3A" w:rsidP="00255D3A">
      <w:pPr>
        <w:widowControl/>
        <w:numPr>
          <w:ilvl w:val="0"/>
          <w:numId w:val="23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同步远程仓库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之后，请你把这些操作整理在脑图中，类似这样：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11157585" cy="5641975"/>
            <wp:effectExtent l="0" t="0" r="5715" b="0"/>
            <wp:docPr id="102" name="图片 10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7585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 Symbol" w:eastAsia="宋体" w:hAnsi="Segoe UI Symbol" w:cs="Segoe UI Symbol"/>
          <w:b/>
          <w:bCs/>
          <w:color w:val="24292E"/>
          <w:kern w:val="0"/>
          <w:sz w:val="24"/>
          <w:szCs w:val="24"/>
        </w:rPr>
        <w:t>🔥</w:t>
      </w:r>
      <w:r w:rsidRPr="00255D3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255D3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综合练习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现在有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Github 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账户，为何不把这几天的学习记录下来呢？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你可以在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Github 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中新开一个仓库，起名为「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Louplus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」，然后把这几天的笔记或脑图都放进去，这样做的好处是：</w:t>
      </w:r>
    </w:p>
    <w:p w:rsidR="00255D3A" w:rsidRPr="00255D3A" w:rsidRDefault="00255D3A" w:rsidP="00255D3A">
      <w:pPr>
        <w:widowControl/>
        <w:numPr>
          <w:ilvl w:val="0"/>
          <w:numId w:val="24"/>
        </w:numPr>
        <w:shd w:val="clear" w:color="auto" w:fill="F9F9F9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方便之后查阅</w:t>
      </w:r>
    </w:p>
    <w:p w:rsidR="00255D3A" w:rsidRPr="00255D3A" w:rsidRDefault="00255D3A" w:rsidP="00255D3A">
      <w:pPr>
        <w:widowControl/>
        <w:numPr>
          <w:ilvl w:val="0"/>
          <w:numId w:val="24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漂亮的学习记录，可以激励你以后的学习</w:t>
      </w:r>
    </w:p>
    <w:p w:rsidR="00255D3A" w:rsidRPr="00255D3A" w:rsidRDefault="00255D3A" w:rsidP="00255D3A">
      <w:pPr>
        <w:widowControl/>
        <w:numPr>
          <w:ilvl w:val="0"/>
          <w:numId w:val="24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这将是你未来求职最好的证明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我们为你准备了四张从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Linux 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到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Python 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到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 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的学习脑图，请你试着用今天学到的内容，上传到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Consolas" w:eastAsia="宋体" w:hAnsi="Consolas" w:cs="宋体"/>
          <w:color w:val="E83E8C"/>
          <w:kern w:val="0"/>
          <w:szCs w:val="21"/>
        </w:rPr>
        <w:t>Louplus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的仓库中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: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 Symbol" w:eastAsia="宋体" w:hAnsi="Segoe UI Symbol" w:cs="Segoe UI Symbol"/>
          <w:b/>
          <w:bCs/>
          <w:color w:val="24292E"/>
          <w:kern w:val="0"/>
          <w:sz w:val="24"/>
          <w:szCs w:val="24"/>
        </w:rPr>
        <w:t>💡</w:t>
      </w:r>
      <w:r w:rsidRPr="00255D3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 xml:space="preserve"> </w:t>
      </w:r>
      <w:r w:rsidRPr="00255D3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步骤</w:t>
      </w:r>
      <w:r w:rsidRPr="00255D3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:</w:t>
      </w:r>
    </w:p>
    <w:p w:rsidR="00255D3A" w:rsidRPr="00255D3A" w:rsidRDefault="00255D3A" w:rsidP="00255D3A">
      <w:pPr>
        <w:widowControl/>
        <w:numPr>
          <w:ilvl w:val="0"/>
          <w:numId w:val="25"/>
        </w:numPr>
        <w:shd w:val="clear" w:color="auto" w:fill="F9F9F9"/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在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Consolas" w:eastAsia="宋体" w:hAnsi="Consolas" w:cs="宋体"/>
          <w:color w:val="E83E8C"/>
          <w:kern w:val="0"/>
          <w:szCs w:val="21"/>
        </w:rPr>
        <w:t>Github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的个人主页中新建一个仓库，命名为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Consolas" w:eastAsia="宋体" w:hAnsi="Consolas" w:cs="宋体"/>
          <w:color w:val="E83E8C"/>
          <w:kern w:val="0"/>
          <w:szCs w:val="21"/>
        </w:rPr>
        <w:t>Louplus</w:t>
      </w:r>
    </w:p>
    <w:p w:rsidR="00255D3A" w:rsidRPr="00255D3A" w:rsidRDefault="00255D3A" w:rsidP="00255D3A">
      <w:pPr>
        <w:widowControl/>
        <w:numPr>
          <w:ilvl w:val="0"/>
          <w:numId w:val="25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复制仓库链接，在实验环境中，将该仓库克隆到本地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8200390" cy="2120900"/>
            <wp:effectExtent l="0" t="0" r="0" b="0"/>
            <wp:docPr id="101" name="图片 10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039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D3A" w:rsidRPr="00255D3A" w:rsidRDefault="00255D3A" w:rsidP="00255D3A">
      <w:pPr>
        <w:widowControl/>
        <w:numPr>
          <w:ilvl w:val="0"/>
          <w:numId w:val="25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进入本地的仓库目录，输入以下命令，下载我们之前的学习脑图（可以用剪切板一口气把四行命令粘贴进去）：</w:t>
      </w:r>
    </w:p>
    <w:p w:rsidR="00255D3A" w:rsidRPr="00255D3A" w:rsidRDefault="00255D3A" w:rsidP="00255D3A">
      <w:pPr>
        <w:widowControl/>
        <w:numPr>
          <w:ilvl w:val="0"/>
          <w:numId w:val="25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wget </w:t>
      </w:r>
      <w:r w:rsidRPr="00255D3A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https:</w:t>
      </w: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/</w:t>
      </w:r>
      <w:r w:rsidRPr="00255D3A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/labfile.oss.aliyuncs.com/courses/1330/linux</w:t>
      </w: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.png</w:t>
      </w:r>
    </w:p>
    <w:p w:rsidR="00255D3A" w:rsidRPr="00255D3A" w:rsidRDefault="00255D3A" w:rsidP="00255D3A">
      <w:pPr>
        <w:widowControl/>
        <w:numPr>
          <w:ilvl w:val="0"/>
          <w:numId w:val="25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wget </w:t>
      </w:r>
      <w:r w:rsidRPr="00255D3A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https:</w:t>
      </w: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/</w:t>
      </w:r>
      <w:r w:rsidRPr="00255D3A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/labfile.oss.aliyuncs.com/courses/1330/python</w:t>
      </w: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1.png</w:t>
      </w:r>
    </w:p>
    <w:p w:rsidR="00255D3A" w:rsidRPr="00255D3A" w:rsidRDefault="00255D3A" w:rsidP="00255D3A">
      <w:pPr>
        <w:widowControl/>
        <w:numPr>
          <w:ilvl w:val="0"/>
          <w:numId w:val="25"/>
        </w:numPr>
        <w:shd w:val="clear" w:color="auto" w:fill="F9F9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wget </w:t>
      </w:r>
      <w:r w:rsidRPr="00255D3A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https:</w:t>
      </w: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/</w:t>
      </w:r>
      <w:r w:rsidRPr="00255D3A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/labfile.oss.aliyuncs.com/courses/1330/python</w:t>
      </w: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2.png</w:t>
      </w:r>
    </w:p>
    <w:p w:rsidR="00255D3A" w:rsidRPr="00255D3A" w:rsidRDefault="00255D3A" w:rsidP="00255D3A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212529"/>
          <w:kern w:val="0"/>
          <w:szCs w:val="21"/>
        </w:rPr>
      </w:pP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wget </w:t>
      </w:r>
      <w:r w:rsidRPr="00255D3A">
        <w:rPr>
          <w:rFonts w:ascii="Consolas" w:eastAsia="宋体" w:hAnsi="Consolas" w:cs="宋体"/>
          <w:color w:val="66D9EF"/>
          <w:kern w:val="0"/>
          <w:sz w:val="24"/>
          <w:szCs w:val="24"/>
          <w:shd w:val="clear" w:color="auto" w:fill="23241F"/>
        </w:rPr>
        <w:t>https:</w:t>
      </w: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/</w:t>
      </w:r>
      <w:r w:rsidRPr="00255D3A">
        <w:rPr>
          <w:rFonts w:ascii="Consolas" w:eastAsia="宋体" w:hAnsi="Consolas" w:cs="宋体"/>
          <w:color w:val="AE81FF"/>
          <w:kern w:val="0"/>
          <w:sz w:val="24"/>
          <w:szCs w:val="24"/>
          <w:shd w:val="clear" w:color="auto" w:fill="23241F"/>
        </w:rPr>
        <w:t>/labfile.oss.aliyuncs.com/courses/1330/git</w:t>
      </w:r>
      <w:r w:rsidRPr="00255D3A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.png</w:t>
      </w:r>
    </w:p>
    <w:p w:rsidR="00255D3A" w:rsidRPr="00255D3A" w:rsidRDefault="00255D3A" w:rsidP="00255D3A">
      <w:pPr>
        <w:widowControl/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eastAsia="宋体" w:hAnsi="Consolas" w:cs="宋体"/>
          <w:color w:val="212529"/>
          <w:kern w:val="0"/>
          <w:szCs w:val="21"/>
        </w:rPr>
      </w:pPr>
    </w:p>
    <w:p w:rsidR="00255D3A" w:rsidRPr="00255D3A" w:rsidRDefault="00255D3A" w:rsidP="00255D3A">
      <w:pPr>
        <w:widowControl/>
        <w:numPr>
          <w:ilvl w:val="0"/>
          <w:numId w:val="25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使用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Consolas" w:eastAsia="宋体" w:hAnsi="Consolas" w:cs="宋体"/>
          <w:color w:val="E83E8C"/>
          <w:kern w:val="0"/>
          <w:szCs w:val="21"/>
        </w:rPr>
        <w:t>git add --all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命令，添加仓库内的所有文件</w:t>
      </w:r>
    </w:p>
    <w:p w:rsidR="00255D3A" w:rsidRPr="00255D3A" w:rsidRDefault="00255D3A" w:rsidP="00255D3A">
      <w:pPr>
        <w:widowControl/>
        <w:numPr>
          <w:ilvl w:val="0"/>
          <w:numId w:val="25"/>
        </w:numPr>
        <w:shd w:val="clear" w:color="auto" w:fill="F9F9F9"/>
        <w:spacing w:before="60" w:after="100" w:afterAutospacing="1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lastRenderedPageBreak/>
        <w:t>使用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Consolas" w:eastAsia="宋体" w:hAnsi="Consolas" w:cs="宋体"/>
          <w:color w:val="E83E8C"/>
          <w:kern w:val="0"/>
          <w:szCs w:val="21"/>
        </w:rPr>
        <w:t>git commit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55D3A">
        <w:rPr>
          <w:rFonts w:ascii="Consolas" w:eastAsia="宋体" w:hAnsi="Consolas" w:cs="宋体"/>
          <w:color w:val="E83E8C"/>
          <w:kern w:val="0"/>
          <w:szCs w:val="21"/>
        </w:rPr>
        <w:t>git remote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、</w:t>
      </w:r>
      <w:r w:rsidRPr="00255D3A">
        <w:rPr>
          <w:rFonts w:ascii="Consolas" w:eastAsia="宋体" w:hAnsi="Consolas" w:cs="宋体"/>
          <w:color w:val="E83E8C"/>
          <w:kern w:val="0"/>
          <w:szCs w:val="21"/>
        </w:rPr>
        <w:t>git push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命令，将本地仓库同步到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Github 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中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完成后，再次刷新你的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Consolas" w:eastAsia="宋体" w:hAnsi="Consolas" w:cs="宋体"/>
          <w:color w:val="E83E8C"/>
          <w:kern w:val="0"/>
          <w:szCs w:val="21"/>
        </w:rPr>
        <w:t>Github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仓库，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4 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张图片就这么被上传了～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>
        <w:rPr>
          <w:rFonts w:ascii="Segoe UI" w:eastAsia="宋体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>
            <wp:extent cx="9601200" cy="5097145"/>
            <wp:effectExtent l="0" t="0" r="0" b="8255"/>
            <wp:docPr id="100" name="图片 10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509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最后，不要忘了做我们的最终挑战～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最终挑战很简单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：请你把上个挑战完成的代码文件，传到自己的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Consolas" w:eastAsia="宋体" w:hAnsi="Consolas" w:cs="宋体"/>
          <w:color w:val="E83E8C"/>
          <w:kern w:val="0"/>
          <w:szCs w:val="21"/>
        </w:rPr>
        <w:t>Github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 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上。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最终挑战也很重要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：从现在开始，就请养成良好的</w:t>
      </w:r>
      <w:r w:rsidRPr="00255D3A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  <w:t>代码上传习惯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，不管是学习中的代码、挑战中的代码，都可以上传到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Github 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上，你的代码仓库将是你未来的财富。</w:t>
      </w:r>
    </w:p>
    <w:p w:rsidR="00255D3A" w:rsidRPr="00255D3A" w:rsidRDefault="00255D3A" w:rsidP="00255D3A">
      <w:pPr>
        <w:widowControl/>
        <w:shd w:val="clear" w:color="auto" w:fill="F9F9F9"/>
        <w:spacing w:after="240"/>
        <w:jc w:val="left"/>
        <w:rPr>
          <w:rFonts w:ascii="Segoe UI" w:eastAsia="宋体" w:hAnsi="Segoe UI" w:cs="Segoe UI"/>
          <w:color w:val="24292E"/>
          <w:kern w:val="0"/>
          <w:sz w:val="24"/>
          <w:szCs w:val="24"/>
        </w:rPr>
      </w:pP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胜利就在前方，加油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 xml:space="preserve"> </w:t>
      </w:r>
      <w:r w:rsidRPr="00255D3A">
        <w:rPr>
          <w:rFonts w:ascii="Segoe UI" w:eastAsia="宋体" w:hAnsi="Segoe UI" w:cs="Segoe UI"/>
          <w:color w:val="24292E"/>
          <w:kern w:val="0"/>
          <w:sz w:val="24"/>
          <w:szCs w:val="24"/>
        </w:rPr>
        <w:t>～</w:t>
      </w:r>
    </w:p>
    <w:p w:rsidR="00255D3A" w:rsidRPr="00907A40" w:rsidRDefault="00255D3A" w:rsidP="00751289"/>
    <w:sectPr w:rsidR="00255D3A" w:rsidRPr="00907A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950178"/>
    <w:multiLevelType w:val="multilevel"/>
    <w:tmpl w:val="EC425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E470F9"/>
    <w:multiLevelType w:val="multilevel"/>
    <w:tmpl w:val="8920F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7D34230"/>
    <w:multiLevelType w:val="multilevel"/>
    <w:tmpl w:val="C102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3E07C39"/>
    <w:multiLevelType w:val="multilevel"/>
    <w:tmpl w:val="DEA64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50C778E"/>
    <w:multiLevelType w:val="multilevel"/>
    <w:tmpl w:val="85C8B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58D503E"/>
    <w:multiLevelType w:val="multilevel"/>
    <w:tmpl w:val="64E4E5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76911B1"/>
    <w:multiLevelType w:val="multilevel"/>
    <w:tmpl w:val="AA368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B10A65"/>
    <w:multiLevelType w:val="multilevel"/>
    <w:tmpl w:val="020AA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6A75E6D"/>
    <w:multiLevelType w:val="multilevel"/>
    <w:tmpl w:val="9FC26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7CE1CC8"/>
    <w:multiLevelType w:val="multilevel"/>
    <w:tmpl w:val="929E1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B770F44"/>
    <w:multiLevelType w:val="multilevel"/>
    <w:tmpl w:val="9F7A9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A266673"/>
    <w:multiLevelType w:val="multilevel"/>
    <w:tmpl w:val="2D14D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4F514CD"/>
    <w:multiLevelType w:val="multilevel"/>
    <w:tmpl w:val="65921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9416219"/>
    <w:multiLevelType w:val="multilevel"/>
    <w:tmpl w:val="5EDC9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9E15D89"/>
    <w:multiLevelType w:val="multilevel"/>
    <w:tmpl w:val="18D65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AE37D86"/>
    <w:multiLevelType w:val="multilevel"/>
    <w:tmpl w:val="A9440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1622911"/>
    <w:multiLevelType w:val="hybridMultilevel"/>
    <w:tmpl w:val="E8E67982"/>
    <w:lvl w:ilvl="0" w:tplc="91781D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4A3011E"/>
    <w:multiLevelType w:val="hybridMultilevel"/>
    <w:tmpl w:val="88604076"/>
    <w:lvl w:ilvl="0" w:tplc="E1D2F9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5B6364E"/>
    <w:multiLevelType w:val="multilevel"/>
    <w:tmpl w:val="0E145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AE06536"/>
    <w:multiLevelType w:val="multilevel"/>
    <w:tmpl w:val="3D681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B241142"/>
    <w:multiLevelType w:val="multilevel"/>
    <w:tmpl w:val="9AB0C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5813892"/>
    <w:multiLevelType w:val="multilevel"/>
    <w:tmpl w:val="F3A4A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9B326DC"/>
    <w:multiLevelType w:val="multilevel"/>
    <w:tmpl w:val="0DB2E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7AAA0CE3"/>
    <w:multiLevelType w:val="multilevel"/>
    <w:tmpl w:val="084E0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C0C18AB"/>
    <w:multiLevelType w:val="hybridMultilevel"/>
    <w:tmpl w:val="2A349110"/>
    <w:lvl w:ilvl="0" w:tplc="FB2EB8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7"/>
  </w:num>
  <w:num w:numId="3">
    <w:abstractNumId w:val="3"/>
  </w:num>
  <w:num w:numId="4">
    <w:abstractNumId w:val="22"/>
  </w:num>
  <w:num w:numId="5">
    <w:abstractNumId w:val="24"/>
  </w:num>
  <w:num w:numId="6">
    <w:abstractNumId w:val="9"/>
  </w:num>
  <w:num w:numId="7">
    <w:abstractNumId w:val="0"/>
  </w:num>
  <w:num w:numId="8">
    <w:abstractNumId w:val="1"/>
  </w:num>
  <w:num w:numId="9">
    <w:abstractNumId w:val="12"/>
  </w:num>
  <w:num w:numId="10">
    <w:abstractNumId w:val="4"/>
  </w:num>
  <w:num w:numId="11">
    <w:abstractNumId w:val="13"/>
  </w:num>
  <w:num w:numId="12">
    <w:abstractNumId w:val="18"/>
  </w:num>
  <w:num w:numId="13">
    <w:abstractNumId w:val="11"/>
  </w:num>
  <w:num w:numId="14">
    <w:abstractNumId w:val="5"/>
  </w:num>
  <w:num w:numId="15">
    <w:abstractNumId w:val="7"/>
  </w:num>
  <w:num w:numId="16">
    <w:abstractNumId w:val="6"/>
  </w:num>
  <w:num w:numId="17">
    <w:abstractNumId w:val="21"/>
  </w:num>
  <w:num w:numId="18">
    <w:abstractNumId w:val="23"/>
  </w:num>
  <w:num w:numId="19">
    <w:abstractNumId w:val="2"/>
  </w:num>
  <w:num w:numId="20">
    <w:abstractNumId w:val="8"/>
  </w:num>
  <w:num w:numId="21">
    <w:abstractNumId w:val="20"/>
  </w:num>
  <w:num w:numId="22">
    <w:abstractNumId w:val="15"/>
  </w:num>
  <w:num w:numId="23">
    <w:abstractNumId w:val="19"/>
  </w:num>
  <w:num w:numId="24">
    <w:abstractNumId w:val="14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0902"/>
    <w:rsid w:val="000747A5"/>
    <w:rsid w:val="00133700"/>
    <w:rsid w:val="001C4EB7"/>
    <w:rsid w:val="001D3DB7"/>
    <w:rsid w:val="00255D3A"/>
    <w:rsid w:val="00276814"/>
    <w:rsid w:val="002F3BE4"/>
    <w:rsid w:val="00301D63"/>
    <w:rsid w:val="003A71B8"/>
    <w:rsid w:val="003B0F01"/>
    <w:rsid w:val="003C2DFD"/>
    <w:rsid w:val="004655F7"/>
    <w:rsid w:val="005743DC"/>
    <w:rsid w:val="00584426"/>
    <w:rsid w:val="0061705A"/>
    <w:rsid w:val="00681271"/>
    <w:rsid w:val="00724EA8"/>
    <w:rsid w:val="00751289"/>
    <w:rsid w:val="00762F95"/>
    <w:rsid w:val="0079297F"/>
    <w:rsid w:val="007F4202"/>
    <w:rsid w:val="00907A40"/>
    <w:rsid w:val="009257D3"/>
    <w:rsid w:val="009E6601"/>
    <w:rsid w:val="00A21CD3"/>
    <w:rsid w:val="00A30902"/>
    <w:rsid w:val="00A533E6"/>
    <w:rsid w:val="00AD45B4"/>
    <w:rsid w:val="00AE08DA"/>
    <w:rsid w:val="00AE7C01"/>
    <w:rsid w:val="00AF1C1E"/>
    <w:rsid w:val="00AF51BD"/>
    <w:rsid w:val="00B13158"/>
    <w:rsid w:val="00B80032"/>
    <w:rsid w:val="00D23B68"/>
    <w:rsid w:val="00E433E2"/>
    <w:rsid w:val="00ED5EA5"/>
    <w:rsid w:val="00F63D0C"/>
    <w:rsid w:val="00FC59CF"/>
    <w:rsid w:val="00FC795F"/>
    <w:rsid w:val="00FD7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E08D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D76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D761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743D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33E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3BE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D761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D7612"/>
    <w:rPr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5743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5743DC"/>
    <w:rPr>
      <w:b/>
      <w:bCs/>
    </w:rPr>
  </w:style>
  <w:style w:type="character" w:styleId="a6">
    <w:name w:val="Hyperlink"/>
    <w:basedOn w:val="a0"/>
    <w:uiPriority w:val="99"/>
    <w:semiHidden/>
    <w:unhideWhenUsed/>
    <w:rsid w:val="005743DC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5743DC"/>
    <w:rPr>
      <w:rFonts w:ascii="宋体" w:eastAsia="宋体" w:hAnsi="宋体" w:cs="宋体"/>
      <w:sz w:val="24"/>
      <w:szCs w:val="24"/>
    </w:rPr>
  </w:style>
  <w:style w:type="paragraph" w:styleId="a7">
    <w:name w:val="Balloon Text"/>
    <w:basedOn w:val="a"/>
    <w:link w:val="Char"/>
    <w:uiPriority w:val="99"/>
    <w:semiHidden/>
    <w:unhideWhenUsed/>
    <w:rsid w:val="005743DC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5743DC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5743D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0">
    <w:name w:val="HTML Preformatted"/>
    <w:basedOn w:val="a"/>
    <w:link w:val="HTMLChar"/>
    <w:uiPriority w:val="99"/>
    <w:semiHidden/>
    <w:unhideWhenUsed/>
    <w:rsid w:val="00ED5EA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ED5EA5"/>
    <w:rPr>
      <w:rFonts w:ascii="宋体" w:eastAsia="宋体" w:hAnsi="宋体" w:cs="宋体"/>
      <w:kern w:val="0"/>
      <w:sz w:val="24"/>
      <w:szCs w:val="24"/>
    </w:rPr>
  </w:style>
  <w:style w:type="character" w:customStyle="1" w:styleId="hljs-symbol">
    <w:name w:val="hljs-symbol"/>
    <w:basedOn w:val="a0"/>
    <w:rsid w:val="00ED5EA5"/>
  </w:style>
  <w:style w:type="character" w:customStyle="1" w:styleId="hljs-meta">
    <w:name w:val="hljs-meta"/>
    <w:basedOn w:val="a0"/>
    <w:rsid w:val="00ED5EA5"/>
  </w:style>
  <w:style w:type="character" w:customStyle="1" w:styleId="hljs-title">
    <w:name w:val="hljs-title"/>
    <w:basedOn w:val="a0"/>
    <w:rsid w:val="00E433E2"/>
  </w:style>
  <w:style w:type="character" w:customStyle="1" w:styleId="hljs-builtin">
    <w:name w:val="hljs-built_in"/>
    <w:basedOn w:val="a0"/>
    <w:rsid w:val="00E433E2"/>
  </w:style>
  <w:style w:type="character" w:customStyle="1" w:styleId="5Char">
    <w:name w:val="标题 5 Char"/>
    <w:basedOn w:val="a0"/>
    <w:link w:val="5"/>
    <w:uiPriority w:val="9"/>
    <w:rsid w:val="00E433E2"/>
    <w:rPr>
      <w:b/>
      <w:bCs/>
      <w:sz w:val="28"/>
      <w:szCs w:val="28"/>
    </w:rPr>
  </w:style>
  <w:style w:type="character" w:customStyle="1" w:styleId="hljs-keyword">
    <w:name w:val="hljs-keyword"/>
    <w:basedOn w:val="a0"/>
    <w:rsid w:val="00AF51BD"/>
  </w:style>
  <w:style w:type="character" w:customStyle="1" w:styleId="hljs-string">
    <w:name w:val="hljs-string"/>
    <w:basedOn w:val="a0"/>
    <w:rsid w:val="00AF51BD"/>
  </w:style>
  <w:style w:type="character" w:customStyle="1" w:styleId="hljs-literal">
    <w:name w:val="hljs-literal"/>
    <w:basedOn w:val="a0"/>
    <w:rsid w:val="007F4202"/>
  </w:style>
  <w:style w:type="character" w:customStyle="1" w:styleId="hljs-number">
    <w:name w:val="hljs-number"/>
    <w:basedOn w:val="a0"/>
    <w:rsid w:val="007F4202"/>
  </w:style>
  <w:style w:type="character" w:customStyle="1" w:styleId="hljs-attr">
    <w:name w:val="hljs-attr"/>
    <w:basedOn w:val="a0"/>
    <w:rsid w:val="007F4202"/>
  </w:style>
  <w:style w:type="character" w:customStyle="1" w:styleId="hljs-variable">
    <w:name w:val="hljs-variable"/>
    <w:basedOn w:val="a0"/>
    <w:rsid w:val="000747A5"/>
  </w:style>
  <w:style w:type="character" w:customStyle="1" w:styleId="hljs-params">
    <w:name w:val="hljs-params"/>
    <w:basedOn w:val="a0"/>
    <w:rsid w:val="00907A40"/>
  </w:style>
  <w:style w:type="character" w:customStyle="1" w:styleId="hljs-comment">
    <w:name w:val="hljs-comment"/>
    <w:basedOn w:val="a0"/>
    <w:rsid w:val="00A533E6"/>
  </w:style>
  <w:style w:type="character" w:customStyle="1" w:styleId="hljs-builtin-name">
    <w:name w:val="hljs-builtin-name"/>
    <w:basedOn w:val="a0"/>
    <w:rsid w:val="004655F7"/>
  </w:style>
  <w:style w:type="character" w:customStyle="1" w:styleId="1Char">
    <w:name w:val="标题 1 Char"/>
    <w:basedOn w:val="a0"/>
    <w:link w:val="1"/>
    <w:uiPriority w:val="9"/>
    <w:rsid w:val="00AE08DA"/>
    <w:rPr>
      <w:b/>
      <w:bCs/>
      <w:kern w:val="44"/>
      <w:sz w:val="44"/>
      <w:szCs w:val="44"/>
    </w:rPr>
  </w:style>
  <w:style w:type="character" w:customStyle="1" w:styleId="bash">
    <w:name w:val="bash"/>
    <w:basedOn w:val="a0"/>
    <w:rsid w:val="003A71B8"/>
  </w:style>
  <w:style w:type="character" w:customStyle="1" w:styleId="hljs-attribute">
    <w:name w:val="hljs-attribute"/>
    <w:basedOn w:val="a0"/>
    <w:rsid w:val="003A71B8"/>
  </w:style>
  <w:style w:type="character" w:customStyle="1" w:styleId="hljs-regexp">
    <w:name w:val="hljs-regexp"/>
    <w:basedOn w:val="a0"/>
    <w:rsid w:val="00255D3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E08D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D76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D761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743D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33E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3BE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D761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D7612"/>
    <w:rPr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5743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5743DC"/>
    <w:rPr>
      <w:b/>
      <w:bCs/>
    </w:rPr>
  </w:style>
  <w:style w:type="character" w:styleId="a6">
    <w:name w:val="Hyperlink"/>
    <w:basedOn w:val="a0"/>
    <w:uiPriority w:val="99"/>
    <w:semiHidden/>
    <w:unhideWhenUsed/>
    <w:rsid w:val="005743DC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5743DC"/>
    <w:rPr>
      <w:rFonts w:ascii="宋体" w:eastAsia="宋体" w:hAnsi="宋体" w:cs="宋体"/>
      <w:sz w:val="24"/>
      <w:szCs w:val="24"/>
    </w:rPr>
  </w:style>
  <w:style w:type="paragraph" w:styleId="a7">
    <w:name w:val="Balloon Text"/>
    <w:basedOn w:val="a"/>
    <w:link w:val="Char"/>
    <w:uiPriority w:val="99"/>
    <w:semiHidden/>
    <w:unhideWhenUsed/>
    <w:rsid w:val="005743DC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5743DC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5743D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0">
    <w:name w:val="HTML Preformatted"/>
    <w:basedOn w:val="a"/>
    <w:link w:val="HTMLChar"/>
    <w:uiPriority w:val="99"/>
    <w:semiHidden/>
    <w:unhideWhenUsed/>
    <w:rsid w:val="00ED5EA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ED5EA5"/>
    <w:rPr>
      <w:rFonts w:ascii="宋体" w:eastAsia="宋体" w:hAnsi="宋体" w:cs="宋体"/>
      <w:kern w:val="0"/>
      <w:sz w:val="24"/>
      <w:szCs w:val="24"/>
    </w:rPr>
  </w:style>
  <w:style w:type="character" w:customStyle="1" w:styleId="hljs-symbol">
    <w:name w:val="hljs-symbol"/>
    <w:basedOn w:val="a0"/>
    <w:rsid w:val="00ED5EA5"/>
  </w:style>
  <w:style w:type="character" w:customStyle="1" w:styleId="hljs-meta">
    <w:name w:val="hljs-meta"/>
    <w:basedOn w:val="a0"/>
    <w:rsid w:val="00ED5EA5"/>
  </w:style>
  <w:style w:type="character" w:customStyle="1" w:styleId="hljs-title">
    <w:name w:val="hljs-title"/>
    <w:basedOn w:val="a0"/>
    <w:rsid w:val="00E433E2"/>
  </w:style>
  <w:style w:type="character" w:customStyle="1" w:styleId="hljs-builtin">
    <w:name w:val="hljs-built_in"/>
    <w:basedOn w:val="a0"/>
    <w:rsid w:val="00E433E2"/>
  </w:style>
  <w:style w:type="character" w:customStyle="1" w:styleId="5Char">
    <w:name w:val="标题 5 Char"/>
    <w:basedOn w:val="a0"/>
    <w:link w:val="5"/>
    <w:uiPriority w:val="9"/>
    <w:rsid w:val="00E433E2"/>
    <w:rPr>
      <w:b/>
      <w:bCs/>
      <w:sz w:val="28"/>
      <w:szCs w:val="28"/>
    </w:rPr>
  </w:style>
  <w:style w:type="character" w:customStyle="1" w:styleId="hljs-keyword">
    <w:name w:val="hljs-keyword"/>
    <w:basedOn w:val="a0"/>
    <w:rsid w:val="00AF51BD"/>
  </w:style>
  <w:style w:type="character" w:customStyle="1" w:styleId="hljs-string">
    <w:name w:val="hljs-string"/>
    <w:basedOn w:val="a0"/>
    <w:rsid w:val="00AF51BD"/>
  </w:style>
  <w:style w:type="character" w:customStyle="1" w:styleId="hljs-literal">
    <w:name w:val="hljs-literal"/>
    <w:basedOn w:val="a0"/>
    <w:rsid w:val="007F4202"/>
  </w:style>
  <w:style w:type="character" w:customStyle="1" w:styleId="hljs-number">
    <w:name w:val="hljs-number"/>
    <w:basedOn w:val="a0"/>
    <w:rsid w:val="007F4202"/>
  </w:style>
  <w:style w:type="character" w:customStyle="1" w:styleId="hljs-attr">
    <w:name w:val="hljs-attr"/>
    <w:basedOn w:val="a0"/>
    <w:rsid w:val="007F4202"/>
  </w:style>
  <w:style w:type="character" w:customStyle="1" w:styleId="hljs-variable">
    <w:name w:val="hljs-variable"/>
    <w:basedOn w:val="a0"/>
    <w:rsid w:val="000747A5"/>
  </w:style>
  <w:style w:type="character" w:customStyle="1" w:styleId="hljs-params">
    <w:name w:val="hljs-params"/>
    <w:basedOn w:val="a0"/>
    <w:rsid w:val="00907A40"/>
  </w:style>
  <w:style w:type="character" w:customStyle="1" w:styleId="hljs-comment">
    <w:name w:val="hljs-comment"/>
    <w:basedOn w:val="a0"/>
    <w:rsid w:val="00A533E6"/>
  </w:style>
  <w:style w:type="character" w:customStyle="1" w:styleId="hljs-builtin-name">
    <w:name w:val="hljs-builtin-name"/>
    <w:basedOn w:val="a0"/>
    <w:rsid w:val="004655F7"/>
  </w:style>
  <w:style w:type="character" w:customStyle="1" w:styleId="1Char">
    <w:name w:val="标题 1 Char"/>
    <w:basedOn w:val="a0"/>
    <w:link w:val="1"/>
    <w:uiPriority w:val="9"/>
    <w:rsid w:val="00AE08DA"/>
    <w:rPr>
      <w:b/>
      <w:bCs/>
      <w:kern w:val="44"/>
      <w:sz w:val="44"/>
      <w:szCs w:val="44"/>
    </w:rPr>
  </w:style>
  <w:style w:type="character" w:customStyle="1" w:styleId="bash">
    <w:name w:val="bash"/>
    <w:basedOn w:val="a0"/>
    <w:rsid w:val="003A71B8"/>
  </w:style>
  <w:style w:type="character" w:customStyle="1" w:styleId="hljs-attribute">
    <w:name w:val="hljs-attribute"/>
    <w:basedOn w:val="a0"/>
    <w:rsid w:val="003A71B8"/>
  </w:style>
  <w:style w:type="character" w:customStyle="1" w:styleId="hljs-regexp">
    <w:name w:val="hljs-regexp"/>
    <w:basedOn w:val="a0"/>
    <w:rsid w:val="00255D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03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EEEEEE"/>
          </w:divBdr>
          <w:divsChild>
            <w:div w:id="1874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EEEEEE"/>
              </w:divBdr>
              <w:divsChild>
                <w:div w:id="34279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428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732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86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40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607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045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816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326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970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315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96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3" w:color="EEEEEE"/>
                        <w:right w:val="none" w:sz="0" w:space="0" w:color="auto"/>
                      </w:divBdr>
                      <w:divsChild>
                        <w:div w:id="1530870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1007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871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758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5404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170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1088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4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5433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4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1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6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4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15550">
          <w:marLeft w:val="150"/>
          <w:marRight w:val="150"/>
          <w:marTop w:val="150"/>
          <w:marBottom w:val="150"/>
          <w:divBdr>
            <w:top w:val="single" w:sz="6" w:space="0" w:color="D6E6FA"/>
            <w:left w:val="single" w:sz="6" w:space="0" w:color="D6E6FA"/>
            <w:bottom w:val="single" w:sz="6" w:space="0" w:color="D6E6FA"/>
            <w:right w:val="single" w:sz="6" w:space="0" w:color="D6E6FA"/>
          </w:divBdr>
          <w:divsChild>
            <w:div w:id="667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9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7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92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7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4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9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18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40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333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96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8413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868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2874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94489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84529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8507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4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9375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62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7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63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60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467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1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72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8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9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2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4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8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16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9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643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561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1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9319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0220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26981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67905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15506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443816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66421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4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0758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79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1413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47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2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23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3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0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0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06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35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334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4849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7415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4565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4836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54576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87616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10273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4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012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56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9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03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354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491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4663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1098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1183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85895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3981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4247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667523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086020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5696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4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1000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69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95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16060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71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90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9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9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17604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95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14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8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0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437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284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89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5049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6028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0654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5778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43441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68110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104974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21705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4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3270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45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6157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38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7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9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90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6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96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8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3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7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59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9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38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55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841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736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7970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4878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3921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8101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92840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756456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160746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18157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4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6917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197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6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8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15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4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4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3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8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37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23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97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20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814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728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3261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0580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6742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4931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4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11897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86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9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59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1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0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55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15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0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544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0597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0111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461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7282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0522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71399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4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3632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986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8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8032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36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1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98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710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7858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468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459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8613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44869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839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8246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87175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958237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3729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4" w:color="EEEEEE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7960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50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1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16982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13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1488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64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3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39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3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7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10493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0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4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4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7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20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4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8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5499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2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75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6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7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17128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8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3" w:color="EEEEEE"/>
                <w:right w:val="none" w:sz="0" w:space="0" w:color="auto"/>
              </w:divBdr>
              <w:divsChild>
                <w:div w:id="163062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55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93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245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6217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69580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81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9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07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1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16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9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3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416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2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3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3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7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14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1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9819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58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38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7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7236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00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9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1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98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3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21461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29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4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5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EEEEEE"/>
            <w:right w:val="none" w:sz="0" w:space="0" w:color="auto"/>
          </w:divBdr>
          <w:divsChild>
            <w:div w:id="4332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75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gif"/><Relationship Id="rId63" Type="http://schemas.openxmlformats.org/officeDocument/2006/relationships/image" Target="media/image57.gif"/><Relationship Id="rId68" Type="http://schemas.openxmlformats.org/officeDocument/2006/relationships/image" Target="media/image62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hyperlink" Target="https://www.shiyanlou.com/courses/1330/learning/?id=11077" TargetMode="External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6.jpe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61" Type="http://schemas.openxmlformats.org/officeDocument/2006/relationships/image" Target="media/image55.jpe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gif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gif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://blog.a0z.me/2014/05/21/GitBeginning/" TargetMode="External"/><Relationship Id="rId77" Type="http://schemas.openxmlformats.org/officeDocument/2006/relationships/image" Target="media/image67.png"/><Relationship Id="rId100" Type="http://schemas.openxmlformats.org/officeDocument/2006/relationships/hyperlink" Target="https://www.shiyanlou.com/courses/4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hyperlink" Target="https://gitforwindows.org/index.html" TargetMode="External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hyperlink" Target="https://www.shiyanlou.com/courses/2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5.jpeg"/><Relationship Id="rId78" Type="http://schemas.openxmlformats.org/officeDocument/2006/relationships/hyperlink" Target="https://github.com/" TargetMode="External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hyperlink" Target="https://www.shiyanlou.com/courses/1035" TargetMode="External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hyperlink" Target="https://sourceforge.net/projects/git-osx-installer/" TargetMode="External"/><Relationship Id="rId97" Type="http://schemas.openxmlformats.org/officeDocument/2006/relationships/image" Target="media/image86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105</Pages>
  <Words>3993</Words>
  <Characters>22763</Characters>
  <Application>Microsoft Office Word</Application>
  <DocSecurity>0</DocSecurity>
  <Lines>189</Lines>
  <Paragraphs>53</Paragraphs>
  <ScaleCrop>false</ScaleCrop>
  <Company/>
  <LinksUpToDate>false</LinksUpToDate>
  <CharactersWithSpaces>26703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16</cp:revision>
  <dcterms:created xsi:type="dcterms:W3CDTF">2020-02-19T07:29:00Z</dcterms:created>
  <dcterms:modified xsi:type="dcterms:W3CDTF">2020-03-01T12:31:00Z</dcterms:modified>
</cp:coreProperties>
</file>